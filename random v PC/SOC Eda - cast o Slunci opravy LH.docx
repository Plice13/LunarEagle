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A3DE1" w14:textId="243A6BD9" w:rsidR="00842D5F" w:rsidRDefault="00A25914" w:rsidP="006B19F5">
      <w:pPr>
        <w:pStyle w:val="Heading1"/>
      </w:pPr>
      <w:bookmarkStart w:id="0" w:name="_Toc159615770"/>
      <w:r>
        <w:t>Sluneční skvrny</w:t>
      </w:r>
      <w:bookmarkEnd w:id="0"/>
    </w:p>
    <w:p w14:paraId="2A960050" w14:textId="239AF22D" w:rsidR="00E358E3" w:rsidRDefault="00FE0C05" w:rsidP="00DE4451">
      <w:r>
        <w:rPr>
          <w:noProof/>
          <w:lang w:eastAsia="cs-CZ"/>
        </w:rPr>
        <w:drawing>
          <wp:anchor distT="0" distB="0" distL="114300" distR="114300" simplePos="0" relativeHeight="251658240" behindDoc="0" locked="0" layoutInCell="1" allowOverlap="1" wp14:anchorId="06E6ECF7" wp14:editId="3722AFA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99210" cy="25336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51">
        <w:t xml:space="preserve">Sluneční skvrny jsou </w:t>
      </w:r>
      <w:r w:rsidR="00E358E3">
        <w:t xml:space="preserve">tmavé </w:t>
      </w:r>
      <w:r w:rsidR="00DE4451">
        <w:t xml:space="preserve">útvary </w:t>
      </w:r>
      <w:del w:id="1" w:author="uzivatel" w:date="2024-03-14T12:10:00Z">
        <w:r w:rsidR="00DE4451" w:rsidRPr="00E61192" w:rsidDel="00E61192">
          <w:rPr>
            <w:highlight w:val="yellow"/>
            <w:rPrChange w:id="2" w:author="uzivatel" w:date="2024-03-14T12:11:00Z">
              <w:rPr/>
            </w:rPrChange>
          </w:rPr>
          <w:delText xml:space="preserve">vyskytující se </w:delText>
        </w:r>
      </w:del>
      <w:ins w:id="3" w:author="uzivatel" w:date="2024-03-14T12:10:00Z">
        <w:r w:rsidR="00E61192" w:rsidRPr="00E61192">
          <w:rPr>
            <w:highlight w:val="yellow"/>
            <w:rPrChange w:id="4" w:author="uzivatel" w:date="2024-03-14T12:11:00Z">
              <w:rPr/>
            </w:rPrChange>
          </w:rPr>
          <w:t>často pozorovatelné</w:t>
        </w:r>
        <w:r w:rsidR="00E61192">
          <w:t xml:space="preserve"> </w:t>
        </w:r>
      </w:ins>
      <w:r w:rsidR="00DE4451">
        <w:t xml:space="preserve">na Slunci. Jejich první pozorování se datuje </w:t>
      </w:r>
      <w:r w:rsidR="00E358E3">
        <w:t xml:space="preserve">již </w:t>
      </w:r>
      <w:r w:rsidR="00DE4451">
        <w:t>začátkem 17. století.</w:t>
      </w:r>
      <w:r w:rsidR="00E358E3">
        <w:t xml:space="preserve"> Sluneční skvrny jsou místem ve fotosféře Slunce, </w:t>
      </w:r>
      <w:ins w:id="5" w:author="uzivatel" w:date="2024-03-14T12:12:00Z">
        <w:del w:id="6" w:author="rubymailcitrine@gmail.com" w:date="2024-03-22T16:17:00Z">
          <w:r w:rsidR="00E61192" w:rsidRPr="00E61192" w:rsidDel="003A1CB1">
            <w:rPr>
              <w:highlight w:val="yellow"/>
              <w:rPrChange w:id="7" w:author="uzivatel" w:date="2024-03-14T12:12:00Z">
                <w:rPr/>
              </w:rPrChange>
            </w:rPr>
            <w:delText xml:space="preserve">což je spodní vrstva sluneční </w:delText>
          </w:r>
          <w:r w:rsidR="00E61192" w:rsidRPr="00E61192" w:rsidDel="003A1CB1">
            <w:rPr>
              <w:highlight w:val="yellow"/>
              <w:rPrChange w:id="8" w:author="uzivatel" w:date="2024-03-14T12:13:00Z">
                <w:rPr/>
              </w:rPrChange>
            </w:rPr>
            <w:delText>atmosféry,</w:delText>
          </w:r>
          <w:r w:rsidR="00E61192" w:rsidDel="003A1CB1">
            <w:delText xml:space="preserve"> </w:delText>
          </w:r>
        </w:del>
      </w:ins>
      <w:r w:rsidR="00E358E3">
        <w:t xml:space="preserve">kde vystupují magnetické indukční čáry na </w:t>
      </w:r>
      <w:ins w:id="9" w:author="uzivatel" w:date="2024-03-14T12:13:00Z">
        <w:del w:id="10" w:author="rubymailcitrine@gmail.com" w:date="2024-03-22T16:17:00Z">
          <w:r w:rsidR="00E61192" w:rsidRPr="00E61192" w:rsidDel="003A1CB1">
            <w:rPr>
              <w:highlight w:val="yellow"/>
              <w:rPrChange w:id="11" w:author="uzivatel" w:date="2024-03-14T12:13:00Z">
                <w:rPr/>
              </w:rPrChange>
            </w:rPr>
            <w:delText>„</w:delText>
          </w:r>
        </w:del>
      </w:ins>
      <w:r w:rsidR="00E358E3">
        <w:t>povrch</w:t>
      </w:r>
      <w:ins w:id="12" w:author="uzivatel" w:date="2024-03-14T12:13:00Z">
        <w:del w:id="13" w:author="rubymailcitrine@gmail.com" w:date="2024-03-22T16:17:00Z">
          <w:r w:rsidR="00E61192" w:rsidRPr="00E61192" w:rsidDel="003A1CB1">
            <w:rPr>
              <w:highlight w:val="yellow"/>
              <w:rPrChange w:id="14" w:author="uzivatel" w:date="2024-03-14T12:13:00Z">
                <w:rPr/>
              </w:rPrChange>
            </w:rPr>
            <w:delText>“</w:delText>
          </w:r>
        </w:del>
      </w:ins>
      <w:r w:rsidR="00E358E3">
        <w:t>, a jsou pozorovatelné ve viditelném spektru.</w:t>
      </w:r>
    </w:p>
    <w:p w14:paraId="2E18DDA2" w14:textId="605F5195" w:rsidR="0097713D" w:rsidRDefault="00E358E3" w:rsidP="00DE4451">
      <w:r>
        <w:t xml:space="preserve">Sluneční skvrny </w:t>
      </w:r>
      <w:r w:rsidR="009450C6">
        <w:t>se mohou navzájem velmi odlišovat</w:t>
      </w:r>
      <w:r>
        <w:t xml:space="preserve">, jak velikostí, tak tvarem a rozložením v prostoru, což z nich dělá věc vhodnou k důkladné analýze. Pozorováním skvrn můžeme lépe porozumět Slunci a přesněji predikovat </w:t>
      </w:r>
      <w:commentRangeStart w:id="15"/>
      <w:r>
        <w:t xml:space="preserve">případné ohrožující výrony hmoty řítící se na Zemi. </w:t>
      </w:r>
      <w:commentRangeEnd w:id="15"/>
      <w:r w:rsidR="00E61192">
        <w:rPr>
          <w:rStyle w:val="CommentReference"/>
        </w:rPr>
        <w:commentReference w:id="15"/>
      </w:r>
    </w:p>
    <w:p w14:paraId="2C64022D" w14:textId="20983004" w:rsidR="00CB6FD8" w:rsidRDefault="00FE0C05" w:rsidP="00DE445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DB1E6A" wp14:editId="2A675574">
                <wp:simplePos x="0" y="0"/>
                <wp:positionH relativeFrom="margin">
                  <wp:align>right</wp:align>
                </wp:positionH>
                <wp:positionV relativeFrom="paragraph">
                  <wp:posOffset>638175</wp:posOffset>
                </wp:positionV>
                <wp:extent cx="1299210" cy="635"/>
                <wp:effectExtent l="0" t="0" r="0" b="635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B9A72E" w14:textId="5AE517D2" w:rsidR="00FE0C05" w:rsidRPr="00FE0C05" w:rsidRDefault="00FE0C05" w:rsidP="00FE0C05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Sluneční skvrny na slunečním disku. </w:t>
                            </w:r>
                            <w:hyperlink r:id="rId12" w:anchor="/media/Datei:Sunspots.JPG" w:history="1">
                              <w:r w:rsidRPr="00682577">
                                <w:rPr>
                                  <w:rStyle w:val="Hyperlink"/>
                                </w:rPr>
                                <w:t>https://de.wikipedia.org/wiki/Sonnenfleck#/media/Datei:Sunspots.JPG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DB1E6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1.1pt;margin-top:50.25pt;width:102.3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" stroked="f">
                <v:textbox style="mso-fit-shape-to-text:t" inset="0,0,0,0">
                  <w:txbxContent>
                    <w:p w14:paraId="2AB9A72E" w14:textId="5AE517D2" w:rsidR="00FE0C05" w:rsidRPr="00FE0C05" w:rsidRDefault="00FE0C05" w:rsidP="00FE0C05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Sluneční skvrny na slunečním disku. </w:t>
                      </w:r>
                      <w:hyperlink r:id="rId13" w:anchor="/media/Datei:Sunspots.JPG" w:history="1">
                        <w:r w:rsidRPr="00682577">
                          <w:rPr>
                            <w:rStyle w:val="Hypertextovodkaz"/>
                          </w:rPr>
                          <w:t>https://de.wikipedia.org/wiki/Sonnenfleck#/media/Datei:Sunspots.JPG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4451">
        <w:t>Sluneční skvrny vznikají kvůli magnetickému poli Slunce, které se vlivem diferenciální rotace v průběhu 11letého slunečního cyklu mění a zamotává.</w:t>
      </w:r>
      <w:r w:rsidR="00E358E3">
        <w:t xml:space="preserve"> </w:t>
      </w:r>
      <w:r w:rsidR="00DE4451">
        <w:t>Poloha slunečních skvrn se během tohoto cyklu mění. Na začátku cyklu, tedy v</w:t>
      </w:r>
      <w:r w:rsidR="009B553D">
        <w:t> době minima</w:t>
      </w:r>
      <w:r w:rsidR="00DE4451">
        <w:rPr>
          <w:b/>
          <w:bCs/>
        </w:rPr>
        <w:t xml:space="preserve">, </w:t>
      </w:r>
      <w:r w:rsidR="00DE4451">
        <w:t xml:space="preserve">se </w:t>
      </w:r>
      <w:r w:rsidR="0097713D">
        <w:t xml:space="preserve">skvrny </w:t>
      </w:r>
      <w:r w:rsidR="00DE4451">
        <w:t xml:space="preserve">vyskytují </w:t>
      </w:r>
      <w:r w:rsidR="0011130A">
        <w:t xml:space="preserve">v oblastech kolem </w:t>
      </w:r>
      <w:commentRangeStart w:id="16"/>
      <w:r w:rsidR="0011130A">
        <w:t>+</w:t>
      </w:r>
      <w:r w:rsidR="0011130A" w:rsidRPr="0011130A">
        <w:t>30</w:t>
      </w:r>
      <w:del w:id="17" w:author="uzivatel" w:date="2024-03-14T12:16:00Z">
        <w:r w:rsidR="0011130A" w:rsidDel="005206F0">
          <w:delText> </w:delText>
        </w:r>
      </w:del>
      <w:r w:rsidR="0011130A">
        <w:t>°</w:t>
      </w:r>
      <w:ins w:id="18" w:author="uzivatel" w:date="2024-03-14T12:16:00Z">
        <w:r w:rsidR="005206F0">
          <w:t xml:space="preserve"> </w:t>
        </w:r>
      </w:ins>
      <w:proofErr w:type="gramStart"/>
      <w:r w:rsidR="0011130A">
        <w:t>a -30</w:t>
      </w:r>
      <w:proofErr w:type="gramEnd"/>
      <w:del w:id="19" w:author="uzivatel" w:date="2024-03-14T12:16:00Z">
        <w:r w:rsidR="0011130A" w:rsidDel="005206F0">
          <w:delText> </w:delText>
        </w:r>
      </w:del>
      <w:r w:rsidR="0011130A">
        <w:t>°</w:t>
      </w:r>
      <w:commentRangeEnd w:id="16"/>
      <w:r w:rsidR="005206F0">
        <w:rPr>
          <w:rStyle w:val="CommentReference"/>
        </w:rPr>
        <w:commentReference w:id="16"/>
      </w:r>
      <w:r w:rsidR="0011130A">
        <w:t xml:space="preserve"> heliografické šířky a postupem cyklu se skvrny dostávají blíže k</w:t>
      </w:r>
      <w:r w:rsidR="0097713D">
        <w:t> </w:t>
      </w:r>
      <w:r w:rsidR="0011130A" w:rsidRPr="009E0283">
        <w:t>rovníku</w:t>
      </w:r>
      <w:r w:rsidR="0097713D" w:rsidRPr="009E0283">
        <w:t xml:space="preserve">. Skvrny se jen </w:t>
      </w:r>
      <w:r w:rsidR="00DE4451" w:rsidRPr="009E0283">
        <w:t>velmi vzácně dostanou nad +4</w:t>
      </w:r>
      <w:r w:rsidR="009B553D" w:rsidRPr="009E0283">
        <w:t>5</w:t>
      </w:r>
      <w:del w:id="20" w:author="uzivatel" w:date="2024-03-14T12:18:00Z">
        <w:r w:rsidR="00FB3181" w:rsidRPr="009E0283" w:rsidDel="005206F0">
          <w:delText> </w:delText>
        </w:r>
      </w:del>
      <w:r w:rsidR="00DE4451" w:rsidRPr="009E0283">
        <w:t xml:space="preserve">° heliografické šířky nebo pod </w:t>
      </w:r>
      <w:commentRangeStart w:id="21"/>
      <w:commentRangeStart w:id="22"/>
      <w:r w:rsidR="00DE4451" w:rsidRPr="009E0283">
        <w:t>-4</w:t>
      </w:r>
      <w:r w:rsidR="009B553D" w:rsidRPr="009E0283">
        <w:t>5</w:t>
      </w:r>
      <w:del w:id="23" w:author="uzivatel" w:date="2024-03-14T12:18:00Z">
        <w:r w:rsidR="00FB3181" w:rsidRPr="009E0283" w:rsidDel="005206F0">
          <w:delText> </w:delText>
        </w:r>
      </w:del>
      <w:r w:rsidR="00DE4451" w:rsidRPr="009E0283">
        <w:t>°</w:t>
      </w:r>
      <w:r w:rsidR="00DE4451">
        <w:t xml:space="preserve"> </w:t>
      </w:r>
      <w:commentRangeEnd w:id="21"/>
      <w:r w:rsidR="005206F0">
        <w:rPr>
          <w:rStyle w:val="CommentReference"/>
        </w:rPr>
        <w:commentReference w:id="21"/>
      </w:r>
      <w:commentRangeEnd w:id="22"/>
      <w:r w:rsidR="00EA7799">
        <w:rPr>
          <w:rStyle w:val="CommentReference"/>
        </w:rPr>
        <w:commentReference w:id="22"/>
      </w:r>
      <w:r w:rsidR="00DE4451">
        <w:t xml:space="preserve">heliografické šířky. </w:t>
      </w:r>
      <w:commentRangeStart w:id="24"/>
      <w:r w:rsidR="009450C6">
        <w:t>Tato</w:t>
      </w:r>
      <w:r w:rsidR="00DE4451">
        <w:t xml:space="preserve"> oblast </w:t>
      </w:r>
      <w:r w:rsidR="00AD1B78">
        <w:t xml:space="preserve">nejpravděpodobnějšího výskytu </w:t>
      </w:r>
      <w:r w:rsidR="00DE4451">
        <w:t xml:space="preserve">se </w:t>
      </w:r>
      <w:r w:rsidR="009450C6">
        <w:t xml:space="preserve">nazývá </w:t>
      </w:r>
      <w:r w:rsidR="00DE4451">
        <w:t>královský pás.</w:t>
      </w:r>
      <w:commentRangeEnd w:id="24"/>
      <w:r w:rsidR="005206F0">
        <w:rPr>
          <w:rStyle w:val="CommentReference"/>
        </w:rPr>
        <w:commentReference w:id="24"/>
      </w:r>
      <w:r w:rsidR="0097713D">
        <w:t xml:space="preserve"> </w:t>
      </w:r>
      <w:del w:id="25" w:author="uzivatel" w:date="2024-03-14T12:21:00Z">
        <w:r w:rsidR="0097713D" w:rsidRPr="005206F0" w:rsidDel="005206F0">
          <w:rPr>
            <w:highlight w:val="yellow"/>
            <w:rPrChange w:id="26" w:author="uzivatel" w:date="2024-03-14T12:22:00Z">
              <w:rPr/>
            </w:rPrChange>
          </w:rPr>
          <w:delText xml:space="preserve">Distribuci </w:delText>
        </w:r>
      </w:del>
      <w:ins w:id="27" w:author="uzivatel" w:date="2024-03-14T12:21:00Z">
        <w:r w:rsidR="005206F0" w:rsidRPr="005206F0">
          <w:rPr>
            <w:highlight w:val="yellow"/>
            <w:rPrChange w:id="28" w:author="uzivatel" w:date="2024-03-14T12:22:00Z">
              <w:rPr/>
            </w:rPrChange>
          </w:rPr>
          <w:t>Výskyt</w:t>
        </w:r>
        <w:r w:rsidR="005206F0">
          <w:t xml:space="preserve"> </w:t>
        </w:r>
      </w:ins>
      <w:r w:rsidR="0097713D">
        <w:t xml:space="preserve">skvrn popisuje motýlkový diagram, na kterém je vynesena heliografická šířka skupin v čase. Z grafu je patrný posun skvrn </w:t>
      </w:r>
      <w:r w:rsidR="009450C6">
        <w:t xml:space="preserve">k </w:t>
      </w:r>
      <w:r w:rsidR="0097713D">
        <w:t xml:space="preserve">rovníku a rozdělení jednotlivých cyklů, mnohdy se ale cykly na </w:t>
      </w:r>
      <w:r w:rsidR="009450C6">
        <w:t xml:space="preserve">svém </w:t>
      </w:r>
      <w:r w:rsidR="0097713D">
        <w:t>konci a začátku překrývají</w:t>
      </w:r>
      <w:r w:rsidR="009450C6">
        <w:t>.</w:t>
      </w:r>
      <w:r w:rsidR="0097713D">
        <w:t xml:space="preserve"> </w:t>
      </w:r>
      <w:r w:rsidR="009450C6">
        <w:t>N</w:t>
      </w:r>
      <w:r w:rsidR="0097713D">
        <w:t xml:space="preserve">a disku se </w:t>
      </w:r>
      <w:r w:rsidR="009450C6">
        <w:t xml:space="preserve">pak mohou vyskytovat </w:t>
      </w:r>
      <w:r w:rsidR="0097713D">
        <w:t>skvrny z</w:t>
      </w:r>
      <w:r w:rsidR="009450C6">
        <w:t>e dvou cyklů zároveň</w:t>
      </w:r>
      <w:r w:rsidR="00CB6FD8">
        <w:t>.</w:t>
      </w:r>
      <w:r w:rsidR="00CB6FD8">
        <w:rPr>
          <w:rStyle w:val="FootnoteReference"/>
        </w:rPr>
        <w:footnoteReference w:id="1"/>
      </w:r>
    </w:p>
    <w:p w14:paraId="6A039077" w14:textId="3C61C516" w:rsidR="00DE4451" w:rsidRPr="00DE4451" w:rsidRDefault="00B26B61" w:rsidP="00DE445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6CC1E4" wp14:editId="379A0B05">
                <wp:simplePos x="0" y="0"/>
                <wp:positionH relativeFrom="column">
                  <wp:posOffset>0</wp:posOffset>
                </wp:positionH>
                <wp:positionV relativeFrom="paragraph">
                  <wp:posOffset>1268095</wp:posOffset>
                </wp:positionV>
                <wp:extent cx="380111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1A8345" w14:textId="5BFF09CC" w:rsidR="00B26B61" w:rsidRDefault="00B26B61" w:rsidP="00B26B6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2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Motýlkový diagram </w:t>
                            </w:r>
                            <w:hyperlink r:id="rId15" w:history="1">
                              <w:r w:rsidRPr="00682577">
                                <w:rPr>
                                  <w:rStyle w:val="Hyperlink"/>
                                </w:rPr>
                                <w:t>https://upload.wikimedia.org/wikipedia/commons/thumb/c/c4/Sunspot_butterfly_diagram.svg/800px-Sunspot_butterfly_diagram.svg.png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CC1E4" id="Text Box 8" o:spid="_x0000_s1027" type="#_x0000_t202" style="position:absolute;left:0;text-align:left;margin-left:0;margin-top:99.85pt;width:299.3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" stroked="f">
                <v:textbox style="mso-fit-shape-to-text:t" inset="0,0,0,0">
                  <w:txbxContent>
                    <w:p w14:paraId="3A1A8345" w14:textId="5BFF09CC" w:rsidR="00B26B61" w:rsidRDefault="00B26B61" w:rsidP="00B26B61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2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Motýlkový diagram </w:t>
                      </w:r>
                      <w:hyperlink r:id="rId16" w:history="1">
                        <w:r w:rsidRPr="00682577">
                          <w:rPr>
                            <w:rStyle w:val="Hypertextovodkaz"/>
                          </w:rPr>
                          <w:t>https://upload.wikimedia.org/wikipedia/commons/thumb/c/c4/Sunspot_butterfly_diagram.svg/800px-Sunspot_butterfly_diagram.svg.png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FE0C05">
        <w:rPr>
          <w:noProof/>
          <w:lang w:eastAsia="cs-CZ"/>
        </w:rPr>
        <w:drawing>
          <wp:anchor distT="0" distB="0" distL="114300" distR="114300" simplePos="0" relativeHeight="251661312" behindDoc="0" locked="0" layoutInCell="1" allowOverlap="1" wp14:anchorId="11549BF8" wp14:editId="3E85B45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801110" cy="1202055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B78">
        <w:t xml:space="preserve">Jak již bylo zmíněno, sluneční skvrny jsou pozorovány přes 4 </w:t>
      </w:r>
      <w:r w:rsidR="009B553D">
        <w:t>staletí</w:t>
      </w:r>
      <w:r w:rsidR="009450C6">
        <w:t>. Za tu dobu došlo k výrazné změně v jejich pozorování.</w:t>
      </w:r>
      <w:r w:rsidR="00AD1B78">
        <w:t xml:space="preserve"> I přestože první přisouzené pozorování skvrn bylo učiněno Johannem Fabriciem roku </w:t>
      </w:r>
      <w:r w:rsidR="00AD1B78" w:rsidRPr="00AA20B8">
        <w:t>1611</w:t>
      </w:r>
      <w:commentRangeStart w:id="29"/>
      <w:del w:id="30" w:author="rubymailcitrine@gmail.com" w:date="2024-03-22T16:17:00Z">
        <w:r w:rsidR="00CB6FD8" w:rsidRPr="00D419D5" w:rsidDel="003A1CB1">
          <w:rPr>
            <w:rStyle w:val="FootnoteReference"/>
            <w:highlight w:val="yellow"/>
            <w:rPrChange w:id="31" w:author="uzivatel" w:date="2024-03-21T12:09:00Z">
              <w:rPr>
                <w:rStyle w:val="FootnoteReference"/>
              </w:rPr>
            </w:rPrChange>
          </w:rPr>
          <w:footnoteReference w:id="2"/>
        </w:r>
      </w:del>
      <w:commentRangeEnd w:id="29"/>
      <w:r w:rsidR="00D419D5">
        <w:rPr>
          <w:rStyle w:val="CommentReference"/>
        </w:rPr>
        <w:commentReference w:id="29"/>
      </w:r>
      <w:r w:rsidR="00AD1B78" w:rsidRPr="00AA20B8">
        <w:t xml:space="preserve"> dalekohledem, je možné ty největší skvrny</w:t>
      </w:r>
      <w:r w:rsidR="00AD1B78">
        <w:t xml:space="preserve"> spatřit</w:t>
      </w:r>
      <w:r w:rsidR="00AA20B8">
        <w:t xml:space="preserve"> i</w:t>
      </w:r>
      <w:r w:rsidR="00AD1B78">
        <w:t xml:space="preserve"> pouhým okem. </w:t>
      </w:r>
      <w:r w:rsidR="00AA20B8">
        <w:t>Aby se tak stalo, musí být</w:t>
      </w:r>
      <w:r w:rsidR="00AD1B78">
        <w:t xml:space="preserve"> Slunce buď kryto vrstvou průsvitných </w:t>
      </w:r>
      <w:commentRangeStart w:id="34"/>
      <w:r w:rsidR="00AD1B78">
        <w:t>mraků</w:t>
      </w:r>
      <w:commentRangeEnd w:id="34"/>
      <w:r w:rsidR="00DF2651">
        <w:rPr>
          <w:rStyle w:val="CommentReference"/>
        </w:rPr>
        <w:commentReference w:id="34"/>
      </w:r>
      <w:ins w:id="35" w:author="uzivatel" w:date="2024-03-20T11:08:00Z">
        <w:del w:id="36" w:author="rubymailcitrine@gmail.com" w:date="2024-03-22T16:17:00Z">
          <w:r w:rsidR="00DF2651" w:rsidRPr="00DF2651" w:rsidDel="003A1CB1">
            <w:rPr>
              <w:highlight w:val="yellow"/>
              <w:rPrChange w:id="37" w:author="uzivatel" w:date="2024-03-20T11:08:00Z">
                <w:rPr/>
              </w:rPrChange>
            </w:rPr>
            <w:delText>,</w:delText>
          </w:r>
        </w:del>
      </w:ins>
      <w:r w:rsidR="00AD1B78">
        <w:t xml:space="preserve"> nebo </w:t>
      </w:r>
      <w:r w:rsidR="00AA20B8">
        <w:t xml:space="preserve">širší vrstvou </w:t>
      </w:r>
      <w:r w:rsidR="00AD1B78">
        <w:t>atmosféry. To nastává při východu nebo západu Slunce</w:t>
      </w:r>
      <w:r w:rsidR="00AA20B8">
        <w:t>, kdy je sluneční disk u obzoru a světlo průchodem atmosféry více slábne</w:t>
      </w:r>
      <w:r w:rsidR="00AD1B78">
        <w:t xml:space="preserve">. Takto </w:t>
      </w:r>
      <w:r w:rsidR="0097713D">
        <w:t>byly skvrny spatřeny už před tisíci lety.</w:t>
      </w:r>
      <w:r w:rsidR="00FE0C05" w:rsidRPr="00FE0C05">
        <w:t xml:space="preserve"> </w:t>
      </w:r>
    </w:p>
    <w:p w14:paraId="79E66065" w14:textId="474FCED4" w:rsidR="00A25914" w:rsidRDefault="00A25914" w:rsidP="00A25914">
      <w:pPr>
        <w:pStyle w:val="Heading2"/>
      </w:pPr>
      <w:bookmarkStart w:id="38" w:name="_Toc159615771"/>
      <w:r>
        <w:lastRenderedPageBreak/>
        <w:t>Slunce obecně</w:t>
      </w:r>
      <w:bookmarkEnd w:id="38"/>
    </w:p>
    <w:p w14:paraId="17934ADA" w14:textId="62820696" w:rsidR="006E07E5" w:rsidRDefault="00AD1B78" w:rsidP="00AD1B78">
      <w:r>
        <w:t xml:space="preserve">Je jistě </w:t>
      </w:r>
      <w:r w:rsidRPr="009E0283">
        <w:t xml:space="preserve">všeobecně známo, že Slunce je naší nejbližší hvězdou. Slunce je od nás vzdáleno cirka </w:t>
      </w:r>
      <w:r w:rsidR="00AA20B8" w:rsidRPr="009E0283">
        <w:t>sto padesát milionu kilo</w:t>
      </w:r>
      <w:r w:rsidRPr="009E0283">
        <w:t>metrů</w:t>
      </w:r>
      <w:r w:rsidR="00CB6FD8" w:rsidRPr="009E0283">
        <w:rPr>
          <w:rStyle w:val="FootnoteReference"/>
        </w:rPr>
        <w:footnoteReference w:id="3"/>
      </w:r>
      <w:r w:rsidR="00CB6FD8" w:rsidRPr="009E0283">
        <w:t xml:space="preserve"> </w:t>
      </w:r>
      <w:r w:rsidR="00D0368E" w:rsidRPr="009E0283">
        <w:t xml:space="preserve">a jeho </w:t>
      </w:r>
      <w:del w:id="39" w:author="uzivatel" w:date="2024-03-14T12:25:00Z">
        <w:r w:rsidR="00D0368E" w:rsidRPr="004F6E78" w:rsidDel="004F6E78">
          <w:rPr>
            <w:highlight w:val="yellow"/>
            <w:rPrChange w:id="40" w:author="uzivatel" w:date="2024-03-14T12:26:00Z">
              <w:rPr/>
            </w:rPrChange>
          </w:rPr>
          <w:delText xml:space="preserve">poloměr </w:delText>
        </w:r>
      </w:del>
      <w:ins w:id="41" w:author="uzivatel" w:date="2024-03-14T12:25:00Z">
        <w:r w:rsidR="004F6E78" w:rsidRPr="004F6E78">
          <w:rPr>
            <w:highlight w:val="yellow"/>
            <w:rPrChange w:id="42" w:author="uzivatel" w:date="2024-03-14T12:26:00Z">
              <w:rPr/>
            </w:rPrChange>
          </w:rPr>
          <w:t>průměr</w:t>
        </w:r>
        <w:r w:rsidR="004F6E78">
          <w:t xml:space="preserve"> </w:t>
        </w:r>
      </w:ins>
      <w:r w:rsidR="00D0368E" w:rsidRPr="009E0283">
        <w:t xml:space="preserve">činí cirka </w:t>
      </w:r>
      <w:commentRangeStart w:id="43"/>
      <w:r w:rsidR="00AA20B8" w:rsidRPr="009E0283">
        <w:t>jeden a čtyři desetiny milionu</w:t>
      </w:r>
      <w:r w:rsidR="00D0368E" w:rsidRPr="009E0283">
        <w:t> kilometrů</w:t>
      </w:r>
      <w:commentRangeEnd w:id="43"/>
      <w:r w:rsidR="004F6E78">
        <w:rPr>
          <w:rStyle w:val="CommentReference"/>
        </w:rPr>
        <w:commentReference w:id="43"/>
      </w:r>
      <w:r w:rsidR="00D0368E" w:rsidRPr="009E0283">
        <w:t>. Kombinací obou</w:t>
      </w:r>
      <w:r w:rsidR="00D0368E">
        <w:t xml:space="preserve"> hodnot </w:t>
      </w:r>
      <w:r w:rsidR="00AA20B8">
        <w:t xml:space="preserve">lze získat </w:t>
      </w:r>
      <w:r w:rsidR="00D0368E">
        <w:t>úhlov</w:t>
      </w:r>
      <w:r w:rsidR="00AA20B8">
        <w:t>ý</w:t>
      </w:r>
      <w:r w:rsidR="00D0368E">
        <w:t xml:space="preserve"> průměr</w:t>
      </w:r>
      <w:r w:rsidR="00AA20B8">
        <w:t xml:space="preserve"> slunečního disku</w:t>
      </w:r>
      <w:r w:rsidR="00D0368E">
        <w:t xml:space="preserve"> kolem 32</w:t>
      </w:r>
      <w:r w:rsidR="00D0368E" w:rsidRPr="00D0368E">
        <w:t>′</w:t>
      </w:r>
      <w:r w:rsidR="00D0368E">
        <w:t xml:space="preserve">, tedy </w:t>
      </w:r>
      <w:r w:rsidR="00AA20B8">
        <w:t xml:space="preserve">takový, </w:t>
      </w:r>
      <w:commentRangeStart w:id="44"/>
      <w:r w:rsidR="00AA20B8">
        <w:t>jaký má palec na natažené ruce</w:t>
      </w:r>
      <w:commentRangeEnd w:id="44"/>
      <w:r w:rsidR="004F6E78">
        <w:rPr>
          <w:rStyle w:val="CommentReference"/>
        </w:rPr>
        <w:commentReference w:id="44"/>
      </w:r>
      <w:r w:rsidR="00D0368E">
        <w:t xml:space="preserve">. </w:t>
      </w:r>
      <w:r w:rsidR="00AA20B8">
        <w:t>Díky takovému velkému průměru se mohou</w:t>
      </w:r>
      <w:r w:rsidR="00D0368E">
        <w:t xml:space="preserve"> pomocí dalekohledů, družic a dalších za</w:t>
      </w:r>
      <w:r w:rsidR="00D0368E" w:rsidRPr="00AA20B8">
        <w:t xml:space="preserve">řízení </w:t>
      </w:r>
      <w:r w:rsidR="00D0368E">
        <w:t>velmi dobře zkoumat i velmi malé detaily, které pak můžou pomoci k detailnímu pochopení sluneční aktivity. Právě jedním z projevů sluneční aktivity jsou sluneční skvrny. Dalšími jsou erupce, protuberance, filamenty, granulace slunečního povrchu a mnohé další.</w:t>
      </w:r>
      <w:r w:rsidR="00B26B61" w:rsidRPr="00B26B61">
        <w:t xml:space="preserve"> </w:t>
      </w:r>
    </w:p>
    <w:p w14:paraId="79E86C4F" w14:textId="58A6B199" w:rsidR="00462C39" w:rsidRDefault="00B26B61" w:rsidP="00AD1B78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60137C" wp14:editId="1F2DC535">
                <wp:simplePos x="0" y="0"/>
                <wp:positionH relativeFrom="column">
                  <wp:posOffset>1873250</wp:posOffset>
                </wp:positionH>
                <wp:positionV relativeFrom="paragraph">
                  <wp:posOffset>2006600</wp:posOffset>
                </wp:positionV>
                <wp:extent cx="3883025" cy="63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436770" w14:textId="546F3D0C" w:rsidR="00B26B61" w:rsidRPr="00B26B61" w:rsidRDefault="00B26B61" w:rsidP="00B26B6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3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Vrstvy Slunce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hyperlink r:id="rId18" w:history="1">
                              <w:r w:rsidRPr="00682577">
                                <w:rPr>
                                  <w:rStyle w:val="Hyperlink"/>
                                  <w:noProof/>
                                </w:rPr>
                                <w:t>https://upload.wikimedia.org/wikipedia/commons/thumb/d/d4/Sun_poster.svg/1024px-Sun_poster.svg.png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0137C" id="Text Box 11" o:spid="_x0000_s1028" type="#_x0000_t202" style="position:absolute;left:0;text-align:left;margin-left:147.5pt;margin-top:158pt;width:305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" stroked="f">
                <v:textbox style="mso-fit-shape-to-text:t" inset="0,0,0,0">
                  <w:txbxContent>
                    <w:p w14:paraId="11436770" w14:textId="546F3D0C" w:rsidR="00B26B61" w:rsidRPr="00B26B61" w:rsidRDefault="00B26B61" w:rsidP="00B26B6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3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>: Vrstvy Slunce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hyperlink r:id="rId19" w:history="1">
                        <w:r w:rsidRPr="00682577">
                          <w:rPr>
                            <w:rStyle w:val="Hypertextovodkaz"/>
                            <w:noProof/>
                          </w:rPr>
                          <w:t>https://upload.wikimedia.org/wikipedia/commons/thumb/d/d4/Sun_poster.svg/1024px-Sun_poster.svg.png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64384" behindDoc="0" locked="0" layoutInCell="1" allowOverlap="1" wp14:anchorId="768A1689" wp14:editId="4BA61525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883025" cy="1941195"/>
            <wp:effectExtent l="0" t="0" r="3175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7E5">
        <w:t xml:space="preserve">Stejně jako Země má různé </w:t>
      </w:r>
      <w:r w:rsidR="007A3AAB">
        <w:t>vrstvy</w:t>
      </w:r>
      <w:r w:rsidR="00AA20B8">
        <w:t xml:space="preserve">, </w:t>
      </w:r>
      <w:commentRangeStart w:id="45"/>
      <w:del w:id="46" w:author="uzivatel" w:date="2024-03-14T12:29:00Z">
        <w:r w:rsidR="007A3AAB" w:rsidRPr="004F6E78" w:rsidDel="004F6E78">
          <w:rPr>
            <w:highlight w:val="yellow"/>
            <w:rPrChange w:id="47" w:author="uzivatel" w:date="2024-03-14T12:30:00Z">
              <w:rPr/>
            </w:rPrChange>
          </w:rPr>
          <w:delText>termosféru</w:delText>
        </w:r>
      </w:del>
      <w:ins w:id="48" w:author="uzivatel" w:date="2024-03-14T12:29:00Z">
        <w:r w:rsidR="004F6E78" w:rsidRPr="004F6E78">
          <w:rPr>
            <w:highlight w:val="yellow"/>
            <w:rPrChange w:id="49" w:author="uzivatel" w:date="2024-03-14T12:30:00Z">
              <w:rPr/>
            </w:rPrChange>
          </w:rPr>
          <w:t>atmosféru</w:t>
        </w:r>
      </w:ins>
      <w:r w:rsidR="006E07E5">
        <w:t>, kůru, jádro</w:t>
      </w:r>
      <w:commentRangeEnd w:id="45"/>
      <w:r w:rsidR="004F6E78">
        <w:rPr>
          <w:rStyle w:val="CommentReference"/>
        </w:rPr>
        <w:commentReference w:id="45"/>
      </w:r>
      <w:r w:rsidR="00AA20B8">
        <w:t>,</w:t>
      </w:r>
      <w:r w:rsidR="006E07E5">
        <w:t xml:space="preserve"> tak i Slunce </w:t>
      </w:r>
      <w:r w:rsidR="00AA20B8">
        <w:t>lze rozdělit na</w:t>
      </w:r>
      <w:r w:rsidR="006E07E5">
        <w:t xml:space="preserve"> </w:t>
      </w:r>
      <w:r w:rsidR="00AA20B8">
        <w:t>podobné</w:t>
      </w:r>
      <w:r w:rsidR="006E07E5">
        <w:t xml:space="preserve"> vrstvy. </w:t>
      </w:r>
      <w:r w:rsidR="00AA20B8">
        <w:t>Ve středu Slunce se nachází jádro</w:t>
      </w:r>
      <w:r w:rsidR="006E07E5">
        <w:t xml:space="preserve">, kde dochází ke slučování </w:t>
      </w:r>
      <w:commentRangeStart w:id="50"/>
      <w:del w:id="51" w:author="uzivatel" w:date="2024-03-14T12:34:00Z">
        <w:r w:rsidR="006E07E5" w:rsidRPr="004F6E78" w:rsidDel="004F6E78">
          <w:rPr>
            <w:highlight w:val="yellow"/>
            <w:rPrChange w:id="52" w:author="uzivatel" w:date="2024-03-14T12:35:00Z">
              <w:rPr/>
            </w:rPrChange>
          </w:rPr>
          <w:delText xml:space="preserve">vodíků </w:delText>
        </w:r>
      </w:del>
      <w:ins w:id="53" w:author="uzivatel" w:date="2024-03-14T12:34:00Z">
        <w:r w:rsidR="004F6E78" w:rsidRPr="004F6E78">
          <w:rPr>
            <w:highlight w:val="yellow"/>
            <w:rPrChange w:id="54" w:author="uzivatel" w:date="2024-03-14T12:35:00Z">
              <w:rPr/>
            </w:rPrChange>
          </w:rPr>
          <w:t>vodíku</w:t>
        </w:r>
      </w:ins>
      <w:commentRangeEnd w:id="50"/>
      <w:ins w:id="55" w:author="uzivatel" w:date="2024-03-14T12:36:00Z">
        <w:r w:rsidR="001D0F40">
          <w:rPr>
            <w:rStyle w:val="CommentReference"/>
          </w:rPr>
          <w:commentReference w:id="50"/>
        </w:r>
      </w:ins>
      <w:ins w:id="56" w:author="uzivatel" w:date="2024-03-14T12:34:00Z">
        <w:r w:rsidR="004F6E78">
          <w:t xml:space="preserve"> </w:t>
        </w:r>
      </w:ins>
      <w:r w:rsidR="006E07E5">
        <w:t xml:space="preserve">na helium a generování energie. Dále se nachází </w:t>
      </w:r>
      <w:r w:rsidR="006E07E5" w:rsidRPr="006E07E5">
        <w:t>vrstv</w:t>
      </w:r>
      <w:r w:rsidR="00AA20B8">
        <w:t>a</w:t>
      </w:r>
      <w:r w:rsidR="006E07E5" w:rsidRPr="006E07E5">
        <w:t xml:space="preserve"> zářivé rovnováhy</w:t>
      </w:r>
      <w:r w:rsidR="006E07E5">
        <w:t xml:space="preserve">, kde se energie z jádra dostává </w:t>
      </w:r>
      <w:r w:rsidR="00AA20B8">
        <w:t xml:space="preserve">na povrch </w:t>
      </w:r>
      <w:r w:rsidR="006E07E5">
        <w:t xml:space="preserve">postupným pohlcováním a opětovným </w:t>
      </w:r>
      <w:commentRangeStart w:id="57"/>
      <w:del w:id="58" w:author="rubymailcitrine@gmail.com" w:date="2024-03-22T16:17:00Z">
        <w:r w:rsidR="006E07E5" w:rsidRPr="001D0F40" w:rsidDel="003A1CB1">
          <w:rPr>
            <w:highlight w:val="yellow"/>
            <w:rPrChange w:id="59" w:author="uzivatel" w:date="2024-03-14T12:35:00Z">
              <w:rPr/>
            </w:rPrChange>
          </w:rPr>
          <w:delText>vyzařování</w:delText>
        </w:r>
      </w:del>
      <w:ins w:id="60" w:author="uzivatel" w:date="2024-03-14T12:35:00Z">
        <w:del w:id="61" w:author="rubymailcitrine@gmail.com" w:date="2024-03-22T16:17:00Z">
          <w:r w:rsidR="001D0F40" w:rsidRPr="001D0F40" w:rsidDel="003A1CB1">
            <w:rPr>
              <w:highlight w:val="yellow"/>
              <w:rPrChange w:id="62" w:author="uzivatel" w:date="2024-03-14T12:35:00Z">
                <w:rPr/>
              </w:rPrChange>
            </w:rPr>
            <w:delText>m</w:delText>
          </w:r>
        </w:del>
      </w:ins>
      <w:commentRangeEnd w:id="57"/>
      <w:ins w:id="63" w:author="uzivatel" w:date="2024-03-14T12:36:00Z">
        <w:r w:rsidR="001D0F40">
          <w:rPr>
            <w:rStyle w:val="CommentReference"/>
          </w:rPr>
          <w:commentReference w:id="57"/>
        </w:r>
      </w:ins>
      <w:r w:rsidR="00CB6FD8">
        <w:rPr>
          <w:rStyle w:val="FootnoteReference"/>
        </w:rPr>
        <w:footnoteReference w:id="4"/>
      </w:r>
      <w:r w:rsidR="006E07E5">
        <w:t xml:space="preserve">. </w:t>
      </w:r>
      <w:r w:rsidR="00E358E3">
        <w:t>Další</w:t>
      </w:r>
      <w:r w:rsidR="006E07E5">
        <w:t xml:space="preserve"> vrstva </w:t>
      </w:r>
      <w:r w:rsidR="008326E2">
        <w:t xml:space="preserve">se nazývá konvektivní vrstva. Zde se energie přesouvá prouděním </w:t>
      </w:r>
      <w:r w:rsidR="008326E2" w:rsidRPr="008D40FA">
        <w:t>plasmy</w:t>
      </w:r>
      <w:r w:rsidR="008326E2">
        <w:t xml:space="preserve">, nikoliv pohlcením a vyzářením. </w:t>
      </w:r>
      <w:r w:rsidR="007A3AAB">
        <w:t xml:space="preserve">Mezi těmito dvěma vrstvami se </w:t>
      </w:r>
      <w:r w:rsidR="00AA20B8">
        <w:t>ještě</w:t>
      </w:r>
      <w:r w:rsidR="007A3AAB">
        <w:t xml:space="preserve"> vyskytuje relativně nově objevená slupka, tachoklina. </w:t>
      </w:r>
      <w:r w:rsidR="00462C39">
        <w:t xml:space="preserve">Její tloušťka je asi 0,04 poloměru Slunce a podle posledních poznatků dochází ke generování magnetického pole právě zde, a to vlivem rozdílné rotace vrstvy zářivé rovnováhy, která rotuje spíše jako pevné těleso, a konvektivní zóny, jejíž rotaci </w:t>
      </w:r>
      <w:r w:rsidR="00980FC8">
        <w:t>by se</w:t>
      </w:r>
      <w:r w:rsidR="00462C39">
        <w:t xml:space="preserve"> spíše přirovna</w:t>
      </w:r>
      <w:r w:rsidR="00980FC8">
        <w:t>la</w:t>
      </w:r>
      <w:r w:rsidR="00462C39">
        <w:t xml:space="preserve"> k rotaci tekuté látky. </w:t>
      </w:r>
    </w:p>
    <w:p w14:paraId="5D505D54" w14:textId="34BB58D4" w:rsidR="006E07E5" w:rsidRPr="008326E2" w:rsidRDefault="001D0F40" w:rsidP="00AD1B78">
      <w:commentRangeStart w:id="64"/>
      <w:ins w:id="65" w:author="uzivatel" w:date="2024-03-14T12:40:00Z">
        <w:del w:id="66" w:author="rubymailcitrine@gmail.com" w:date="2024-03-22T16:17:00Z">
          <w:r w:rsidRPr="003A1CB1" w:rsidDel="003A1CB1">
            <w:rPr>
              <w:highlight w:val="yellow"/>
            </w:rPr>
            <w:delText>Spod</w:delText>
          </w:r>
        </w:del>
      </w:ins>
      <w:del w:id="67" w:author="rubymailcitrine@gmail.com" w:date="2024-03-22T16:17:00Z">
        <w:r w:rsidR="008326E2" w:rsidRPr="003A1CB1" w:rsidDel="003A1CB1">
          <w:rPr>
            <w:highlight w:val="yellow"/>
          </w:rPr>
          <w:delText>První</w:delText>
        </w:r>
      </w:del>
      <w:commentRangeEnd w:id="64"/>
      <w:r>
        <w:rPr>
          <w:rStyle w:val="CommentReference"/>
        </w:rPr>
        <w:commentReference w:id="64"/>
      </w:r>
      <w:del w:id="68" w:author="rubymailcitrine@gmail.com" w:date="2024-03-22T16:18:00Z">
        <w:r w:rsidR="008326E2" w:rsidDel="003A1CB1">
          <w:delText xml:space="preserve"> </w:delText>
        </w:r>
      </w:del>
      <w:r w:rsidR="008326E2">
        <w:t xml:space="preserve">vrstvou atmosféry Slunce je </w:t>
      </w:r>
      <w:r w:rsidR="008326E2" w:rsidRPr="008326E2">
        <w:t>fotosféra</w:t>
      </w:r>
      <w:r w:rsidR="008326E2">
        <w:t xml:space="preserve">. V této vrstvě </w:t>
      </w:r>
      <w:r w:rsidR="00980FC8">
        <w:t>lze</w:t>
      </w:r>
      <w:r w:rsidR="008326E2">
        <w:t xml:space="preserve"> pozorovat granulaci povrchu</w:t>
      </w:r>
      <w:del w:id="69" w:author="uzivatel" w:date="2024-03-14T12:43:00Z">
        <w:r w:rsidR="008326E2" w:rsidDel="001D0F40">
          <w:delText xml:space="preserve"> </w:delText>
        </w:r>
      </w:del>
      <w:ins w:id="70" w:author="uzivatel" w:date="2024-03-14T12:43:00Z">
        <w:r>
          <w:t xml:space="preserve">, </w:t>
        </w:r>
        <w:del w:id="71" w:author="rubymailcitrine@gmail.com" w:date="2024-03-22T16:18:00Z">
          <w:r w:rsidRPr="001D0F40" w:rsidDel="003A1CB1">
            <w:rPr>
              <w:highlight w:val="yellow"/>
              <w:rPrChange w:id="72" w:author="uzivatel" w:date="2024-03-14T12:44:00Z">
                <w:rPr/>
              </w:rPrChange>
            </w:rPr>
            <w:delText xml:space="preserve">fakulová pole, póry </w:delText>
          </w:r>
          <w:commentRangeStart w:id="73"/>
          <w:r w:rsidRPr="001D0F40" w:rsidDel="003A1CB1">
            <w:rPr>
              <w:highlight w:val="yellow"/>
              <w:rPrChange w:id="74" w:author="uzivatel" w:date="2024-03-14T12:44:00Z">
                <w:rPr/>
              </w:rPrChange>
            </w:rPr>
            <w:delText>a</w:delText>
          </w:r>
        </w:del>
      </w:ins>
      <w:commentRangeEnd w:id="73"/>
      <w:ins w:id="75" w:author="uzivatel" w:date="2024-03-14T12:44:00Z">
        <w:r>
          <w:rPr>
            <w:rStyle w:val="CommentReference"/>
          </w:rPr>
          <w:commentReference w:id="73"/>
        </w:r>
      </w:ins>
      <w:ins w:id="76" w:author="uzivatel" w:date="2024-03-14T12:43:00Z">
        <w:r>
          <w:t xml:space="preserve"> </w:t>
        </w:r>
      </w:ins>
      <w:del w:id="77" w:author="uzivatel" w:date="2024-03-14T12:43:00Z">
        <w:r w:rsidR="00C27B45" w:rsidDel="001D0F40">
          <w:delText xml:space="preserve">nebo </w:delText>
        </w:r>
      </w:del>
      <w:r w:rsidR="00C27B45">
        <w:t>sluneční skvrny</w:t>
      </w:r>
      <w:r w:rsidR="00CB6FD8">
        <w:rPr>
          <w:rStyle w:val="FootnoteReference"/>
        </w:rPr>
        <w:footnoteReference w:id="5"/>
      </w:r>
      <w:r w:rsidR="008D40FA">
        <w:t xml:space="preserve">. </w:t>
      </w:r>
      <w:r w:rsidR="008326E2">
        <w:t>Další vrstvou je chromosféra, zde například vznikají erupce</w:t>
      </w:r>
      <w:ins w:id="78" w:author="uzivatel" w:date="2024-03-14T12:45:00Z">
        <w:r w:rsidR="009861FE">
          <w:t xml:space="preserve">, </w:t>
        </w:r>
      </w:ins>
      <w:del w:id="79" w:author="uzivatel" w:date="2024-03-14T12:45:00Z">
        <w:r w:rsidR="008D40FA" w:rsidDel="009861FE">
          <w:delText xml:space="preserve"> a </w:delText>
        </w:r>
      </w:del>
      <w:r w:rsidR="008D40FA">
        <w:t>protuberance</w:t>
      </w:r>
      <w:ins w:id="80" w:author="uzivatel" w:date="2024-03-14T12:45:00Z">
        <w:r w:rsidR="009861FE">
          <w:t xml:space="preserve">, </w:t>
        </w:r>
      </w:ins>
      <w:commentRangeStart w:id="81"/>
      <w:ins w:id="82" w:author="uzivatel" w:date="2024-03-14T12:46:00Z">
        <w:del w:id="83" w:author="rubymailcitrine@gmail.com" w:date="2024-03-22T16:18:00Z">
          <w:r w:rsidR="009861FE" w:rsidRPr="009861FE" w:rsidDel="003A1CB1">
            <w:rPr>
              <w:highlight w:val="yellow"/>
              <w:rPrChange w:id="84" w:author="uzivatel" w:date="2024-03-14T12:46:00Z">
                <w:rPr/>
              </w:rPrChange>
            </w:rPr>
            <w:delText xml:space="preserve">případně </w:delText>
          </w:r>
        </w:del>
      </w:ins>
      <w:ins w:id="85" w:author="uzivatel" w:date="2024-03-14T12:47:00Z">
        <w:r w:rsidR="009861FE">
          <w:rPr>
            <w:highlight w:val="yellow"/>
          </w:rPr>
          <w:t xml:space="preserve">tmavé </w:t>
        </w:r>
      </w:ins>
      <w:ins w:id="86" w:author="uzivatel" w:date="2024-03-14T12:45:00Z">
        <w:del w:id="87" w:author="rubymailcitrine@gmail.com" w:date="2024-03-22T16:18:00Z">
          <w:r w:rsidR="009861FE" w:rsidRPr="009861FE" w:rsidDel="003A1CB1">
            <w:rPr>
              <w:highlight w:val="yellow"/>
              <w:rPrChange w:id="88" w:author="uzivatel" w:date="2024-03-14T12:46:00Z">
                <w:rPr/>
              </w:rPrChange>
            </w:rPr>
            <w:delText>filamenty</w:delText>
          </w:r>
        </w:del>
      </w:ins>
      <w:commentRangeEnd w:id="81"/>
      <w:ins w:id="89" w:author="uzivatel" w:date="2024-03-14T12:46:00Z">
        <w:r w:rsidR="009861FE">
          <w:rPr>
            <w:rStyle w:val="CommentReference"/>
          </w:rPr>
          <w:commentReference w:id="81"/>
        </w:r>
      </w:ins>
      <w:r w:rsidR="008326E2">
        <w:t xml:space="preserve">. </w:t>
      </w:r>
      <w:del w:id="90" w:author="uzivatel" w:date="2024-03-14T12:48:00Z">
        <w:r w:rsidR="008D40FA" w:rsidRPr="009861FE" w:rsidDel="009861FE">
          <w:rPr>
            <w:highlight w:val="yellow"/>
            <w:rPrChange w:id="91" w:author="uzivatel" w:date="2024-03-14T12:49:00Z">
              <w:rPr/>
            </w:rPrChange>
          </w:rPr>
          <w:delText>P</w:delText>
        </w:r>
        <w:r w:rsidR="008326E2" w:rsidRPr="009861FE" w:rsidDel="009861FE">
          <w:rPr>
            <w:highlight w:val="yellow"/>
            <w:rPrChange w:id="92" w:author="uzivatel" w:date="2024-03-14T12:49:00Z">
              <w:rPr/>
            </w:rPrChange>
          </w:rPr>
          <w:delText xml:space="preserve">oslední </w:delText>
        </w:r>
      </w:del>
      <w:ins w:id="93" w:author="uzivatel" w:date="2024-03-14T12:48:00Z">
        <w:r w:rsidR="009861FE" w:rsidRPr="009861FE">
          <w:rPr>
            <w:highlight w:val="yellow"/>
            <w:rPrChange w:id="94" w:author="uzivatel" w:date="2024-03-14T12:49:00Z">
              <w:rPr/>
            </w:rPrChange>
          </w:rPr>
          <w:t xml:space="preserve">Svrchní </w:t>
        </w:r>
      </w:ins>
      <w:r w:rsidR="008326E2" w:rsidRPr="009861FE">
        <w:rPr>
          <w:highlight w:val="yellow"/>
          <w:rPrChange w:id="95" w:author="uzivatel" w:date="2024-03-14T12:49:00Z">
            <w:rPr/>
          </w:rPrChange>
        </w:rPr>
        <w:t>vrstv</w:t>
      </w:r>
      <w:ins w:id="96" w:author="uzivatel" w:date="2024-03-14T12:48:00Z">
        <w:r w:rsidR="009861FE" w:rsidRPr="009861FE">
          <w:rPr>
            <w:highlight w:val="yellow"/>
            <w:rPrChange w:id="97" w:author="uzivatel" w:date="2024-03-14T12:49:00Z">
              <w:rPr/>
            </w:rPrChange>
          </w:rPr>
          <w:t>a</w:t>
        </w:r>
      </w:ins>
      <w:del w:id="98" w:author="uzivatel" w:date="2024-03-14T12:48:00Z">
        <w:r w:rsidR="008326E2" w:rsidRPr="009861FE" w:rsidDel="009861FE">
          <w:rPr>
            <w:highlight w:val="yellow"/>
            <w:rPrChange w:id="99" w:author="uzivatel" w:date="2024-03-14T12:49:00Z">
              <w:rPr/>
            </w:rPrChange>
          </w:rPr>
          <w:delText>ou</w:delText>
        </w:r>
      </w:del>
      <w:r w:rsidR="008326E2" w:rsidRPr="009861FE">
        <w:rPr>
          <w:highlight w:val="yellow"/>
          <w:rPrChange w:id="100" w:author="uzivatel" w:date="2024-03-14T12:49:00Z">
            <w:rPr/>
          </w:rPrChange>
        </w:rPr>
        <w:t xml:space="preserve"> </w:t>
      </w:r>
      <w:commentRangeStart w:id="101"/>
      <w:r w:rsidR="00980FC8" w:rsidRPr="009861FE">
        <w:rPr>
          <w:highlight w:val="yellow"/>
          <w:rPrChange w:id="102" w:author="uzivatel" w:date="2024-03-14T12:49:00Z">
            <w:rPr/>
          </w:rPrChange>
        </w:rPr>
        <w:t>se</w:t>
      </w:r>
      <w:commentRangeEnd w:id="101"/>
      <w:r w:rsidR="009861FE">
        <w:rPr>
          <w:rStyle w:val="CommentReference"/>
        </w:rPr>
        <w:commentReference w:id="101"/>
      </w:r>
      <w:r w:rsidR="00980FC8">
        <w:t xml:space="preserve"> nazývá koróna. Ta je násobně </w:t>
      </w:r>
      <w:r w:rsidR="008D40FA">
        <w:t>větší než Slunce</w:t>
      </w:r>
      <w:r w:rsidR="00980FC8">
        <w:t xml:space="preserve"> samotné</w:t>
      </w:r>
      <w:ins w:id="103" w:author="uzivatel" w:date="2024-03-14T12:51:00Z">
        <w:r w:rsidR="009861FE">
          <w:t xml:space="preserve">. </w:t>
        </w:r>
        <w:del w:id="104" w:author="rubymailcitrine@gmail.com" w:date="2024-03-22T16:18:00Z">
          <w:r w:rsidR="009861FE" w:rsidRPr="009861FE" w:rsidDel="003A1CB1">
            <w:rPr>
              <w:highlight w:val="yellow"/>
              <w:rPrChange w:id="105" w:author="uzivatel" w:date="2024-03-14T12:54:00Z">
                <w:rPr/>
              </w:rPrChange>
            </w:rPr>
            <w:delText xml:space="preserve">Má stříbřitou barvu, </w:delText>
          </w:r>
        </w:del>
      </w:ins>
      <w:ins w:id="106" w:author="uzivatel" w:date="2024-03-14T12:53:00Z">
        <w:del w:id="107" w:author="rubymailcitrine@gmail.com" w:date="2024-03-22T16:18:00Z">
          <w:r w:rsidR="009861FE" w:rsidRPr="009861FE" w:rsidDel="003A1CB1">
            <w:rPr>
              <w:highlight w:val="yellow"/>
              <w:rPrChange w:id="108" w:author="uzivatel" w:date="2024-03-14T12:54:00Z">
                <w:rPr/>
              </w:rPrChange>
            </w:rPr>
            <w:delText xml:space="preserve">její </w:delText>
          </w:r>
        </w:del>
      </w:ins>
      <w:ins w:id="109" w:author="uzivatel" w:date="2024-03-14T12:51:00Z">
        <w:del w:id="110" w:author="rubymailcitrine@gmail.com" w:date="2024-03-22T16:18:00Z">
          <w:r w:rsidR="009861FE" w:rsidRPr="009861FE" w:rsidDel="003A1CB1">
            <w:rPr>
              <w:highlight w:val="yellow"/>
              <w:rPrChange w:id="111" w:author="uzivatel" w:date="2024-03-14T12:54:00Z">
                <w:rPr/>
              </w:rPrChange>
            </w:rPr>
            <w:delText>tvar</w:delText>
          </w:r>
        </w:del>
      </w:ins>
      <w:ins w:id="112" w:author="uzivatel" w:date="2024-03-14T12:53:00Z">
        <w:del w:id="113" w:author="rubymailcitrine@gmail.com" w:date="2024-03-22T16:18:00Z">
          <w:r w:rsidR="009861FE" w:rsidRPr="009861FE" w:rsidDel="003A1CB1">
            <w:rPr>
              <w:highlight w:val="yellow"/>
              <w:rPrChange w:id="114" w:author="uzivatel" w:date="2024-03-14T12:54:00Z">
                <w:rPr/>
              </w:rPrChange>
            </w:rPr>
            <w:delText xml:space="preserve"> se mění v závislosti na cyklu sluneční aktivity</w:delText>
          </w:r>
        </w:del>
      </w:ins>
      <w:ins w:id="115" w:author="uzivatel" w:date="2024-03-14T12:51:00Z">
        <w:del w:id="116" w:author="rubymailcitrine@gmail.com" w:date="2024-03-22T16:18:00Z">
          <w:r w:rsidR="009861FE" w:rsidRPr="009861FE" w:rsidDel="003A1CB1">
            <w:rPr>
              <w:highlight w:val="yellow"/>
              <w:rPrChange w:id="117" w:author="uzivatel" w:date="2024-03-14T12:54:00Z">
                <w:rPr/>
              </w:rPrChange>
            </w:rPr>
            <w:delText>. Jsou v</w:delText>
          </w:r>
        </w:del>
      </w:ins>
      <w:ins w:id="118" w:author="uzivatel" w:date="2024-03-14T12:52:00Z">
        <w:del w:id="119" w:author="rubymailcitrine@gmail.com" w:date="2024-03-22T16:18:00Z">
          <w:r w:rsidR="009861FE" w:rsidRPr="009861FE" w:rsidDel="003A1CB1">
            <w:rPr>
              <w:highlight w:val="yellow"/>
              <w:rPrChange w:id="120" w:author="uzivatel" w:date="2024-03-14T12:54:00Z">
                <w:rPr/>
              </w:rPrChange>
            </w:rPr>
            <w:delText> </w:delText>
          </w:r>
        </w:del>
      </w:ins>
      <w:ins w:id="121" w:author="uzivatel" w:date="2024-03-14T12:51:00Z">
        <w:del w:id="122" w:author="rubymailcitrine@gmail.com" w:date="2024-03-22T16:18:00Z">
          <w:r w:rsidR="009861FE" w:rsidRPr="009861FE" w:rsidDel="003A1CB1">
            <w:rPr>
              <w:highlight w:val="yellow"/>
              <w:rPrChange w:id="123" w:author="uzivatel" w:date="2024-03-14T12:54:00Z">
                <w:rPr/>
              </w:rPrChange>
            </w:rPr>
            <w:delText xml:space="preserve">ní </w:delText>
          </w:r>
        </w:del>
      </w:ins>
      <w:ins w:id="124" w:author="uzivatel" w:date="2024-03-14T12:52:00Z">
        <w:del w:id="125" w:author="rubymailcitrine@gmail.com" w:date="2024-03-22T16:18:00Z">
          <w:r w:rsidR="009861FE" w:rsidRPr="009861FE" w:rsidDel="003A1CB1">
            <w:rPr>
              <w:highlight w:val="yellow"/>
              <w:rPrChange w:id="126" w:author="uzivatel" w:date="2024-03-14T12:54:00Z">
                <w:rPr/>
              </w:rPrChange>
            </w:rPr>
            <w:delText xml:space="preserve">pozorovatelné různé typy paprsků </w:delText>
          </w:r>
          <w:commentRangeStart w:id="127"/>
          <w:r w:rsidR="009861FE" w:rsidRPr="009861FE" w:rsidDel="003A1CB1">
            <w:rPr>
              <w:highlight w:val="yellow"/>
              <w:rPrChange w:id="128" w:author="uzivatel" w:date="2024-03-14T12:54:00Z">
                <w:rPr/>
              </w:rPrChange>
            </w:rPr>
            <w:delText>a</w:delText>
          </w:r>
        </w:del>
      </w:ins>
      <w:commentRangeEnd w:id="127"/>
      <w:ins w:id="129" w:author="uzivatel" w:date="2024-03-14T12:54:00Z">
        <w:r w:rsidR="009861FE">
          <w:rPr>
            <w:rStyle w:val="CommentReference"/>
          </w:rPr>
          <w:commentReference w:id="127"/>
        </w:r>
      </w:ins>
      <w:ins w:id="130" w:author="uzivatel" w:date="2024-03-14T12:52:00Z">
        <w:r w:rsidR="009861FE">
          <w:t xml:space="preserve"> </w:t>
        </w:r>
      </w:ins>
      <w:del w:id="131" w:author="uzivatel" w:date="2024-03-14T12:52:00Z">
        <w:r w:rsidR="008D40FA" w:rsidDel="009861FE">
          <w:delText xml:space="preserve">, a </w:delText>
        </w:r>
      </w:del>
      <w:r w:rsidR="00980FC8">
        <w:t>vytváří se v ní</w:t>
      </w:r>
      <w:r w:rsidR="008D40FA">
        <w:t xml:space="preserve"> koronální díry a kondenzace.</w:t>
      </w:r>
    </w:p>
    <w:p w14:paraId="286F336B" w14:textId="79CC3B34" w:rsidR="00980FC8" w:rsidRDefault="00D0368E" w:rsidP="00AD1B78">
      <w:r>
        <w:t xml:space="preserve">Jak již bylo zmíněno, </w:t>
      </w:r>
      <w:r w:rsidR="00352709">
        <w:t>S</w:t>
      </w:r>
      <w:r>
        <w:t xml:space="preserve">lunce má </w:t>
      </w:r>
      <w:r w:rsidR="000508AB">
        <w:t>period</w:t>
      </w:r>
      <w:r w:rsidR="00980FC8">
        <w:t>icitu</w:t>
      </w:r>
      <w:r w:rsidR="000508AB">
        <w:t xml:space="preserve"> ve své aktivitě. Tato perioda je cca 11 let, ale může se </w:t>
      </w:r>
      <w:r w:rsidR="000508AB" w:rsidRPr="008D40FA">
        <w:t xml:space="preserve">pohybovat i mezi </w:t>
      </w:r>
      <w:del w:id="132" w:author="uzivatel" w:date="2024-03-14T12:55:00Z">
        <w:r w:rsidR="008D40FA" w:rsidRPr="009861FE" w:rsidDel="009861FE">
          <w:rPr>
            <w:highlight w:val="yellow"/>
            <w:rPrChange w:id="133" w:author="uzivatel" w:date="2024-03-14T12:55:00Z">
              <w:rPr/>
            </w:rPrChange>
          </w:rPr>
          <w:delText>9</w:delText>
        </w:r>
      </w:del>
      <w:ins w:id="134" w:author="uzivatel" w:date="2024-03-14T12:55:00Z">
        <w:r w:rsidR="009861FE" w:rsidRPr="009861FE">
          <w:rPr>
            <w:highlight w:val="yellow"/>
            <w:rPrChange w:id="135" w:author="uzivatel" w:date="2024-03-14T12:55:00Z">
              <w:rPr/>
            </w:rPrChange>
          </w:rPr>
          <w:t>7</w:t>
        </w:r>
      </w:ins>
      <w:r w:rsidR="000508AB" w:rsidRPr="009861FE">
        <w:rPr>
          <w:highlight w:val="yellow"/>
          <w:rPrChange w:id="136" w:author="uzivatel" w:date="2024-03-14T12:55:00Z">
            <w:rPr/>
          </w:rPrChange>
        </w:rPr>
        <w:t xml:space="preserve"> a</w:t>
      </w:r>
      <w:ins w:id="137" w:author="uzivatel" w:date="2024-03-14T12:55:00Z">
        <w:r w:rsidR="009861FE" w:rsidRPr="009861FE">
          <w:rPr>
            <w:highlight w:val="yellow"/>
            <w:rPrChange w:id="138" w:author="uzivatel" w:date="2024-03-14T12:55:00Z">
              <w:rPr/>
            </w:rPrChange>
          </w:rPr>
          <w:t>ž</w:t>
        </w:r>
      </w:ins>
      <w:r w:rsidR="000508AB" w:rsidRPr="009861FE">
        <w:rPr>
          <w:highlight w:val="yellow"/>
          <w:rPrChange w:id="139" w:author="uzivatel" w:date="2024-03-14T12:55:00Z">
            <w:rPr/>
          </w:rPrChange>
        </w:rPr>
        <w:t xml:space="preserve"> 1</w:t>
      </w:r>
      <w:ins w:id="140" w:author="uzivatel" w:date="2024-03-14T12:55:00Z">
        <w:r w:rsidR="009861FE" w:rsidRPr="009861FE">
          <w:rPr>
            <w:highlight w:val="yellow"/>
            <w:rPrChange w:id="141" w:author="uzivatel" w:date="2024-03-14T12:55:00Z">
              <w:rPr/>
            </w:rPrChange>
          </w:rPr>
          <w:t>6</w:t>
        </w:r>
      </w:ins>
      <w:del w:id="142" w:author="uzivatel" w:date="2024-03-14T12:55:00Z">
        <w:r w:rsidR="008D40FA" w:rsidRPr="009861FE" w:rsidDel="009861FE">
          <w:rPr>
            <w:highlight w:val="yellow"/>
            <w:rPrChange w:id="143" w:author="uzivatel" w:date="2024-03-14T12:55:00Z">
              <w:rPr/>
            </w:rPrChange>
          </w:rPr>
          <w:delText>5</w:delText>
        </w:r>
      </w:del>
      <w:r w:rsidR="000508AB" w:rsidRPr="009861FE">
        <w:rPr>
          <w:highlight w:val="yellow"/>
          <w:rPrChange w:id="144" w:author="uzivatel" w:date="2024-03-14T12:55:00Z">
            <w:rPr/>
          </w:rPrChange>
        </w:rPr>
        <w:t xml:space="preserve"> </w:t>
      </w:r>
      <w:commentRangeStart w:id="145"/>
      <w:r w:rsidR="000508AB" w:rsidRPr="009861FE">
        <w:rPr>
          <w:highlight w:val="yellow"/>
          <w:rPrChange w:id="146" w:author="uzivatel" w:date="2024-03-14T12:55:00Z">
            <w:rPr/>
          </w:rPrChange>
        </w:rPr>
        <w:t>lety</w:t>
      </w:r>
      <w:commentRangeEnd w:id="145"/>
      <w:r w:rsidR="009861FE">
        <w:rPr>
          <w:rStyle w:val="CommentReference"/>
        </w:rPr>
        <w:commentReference w:id="145"/>
      </w:r>
      <w:r w:rsidR="000508AB" w:rsidRPr="008D40FA">
        <w:t xml:space="preserve"> a je známa</w:t>
      </w:r>
      <w:r w:rsidR="000508AB">
        <w:t xml:space="preserve"> jako </w:t>
      </w:r>
      <w:r w:rsidR="000508AB" w:rsidRPr="000508AB">
        <w:t>Schwabeův sluneční cyklus</w:t>
      </w:r>
      <w:r w:rsidR="000508AB">
        <w:t xml:space="preserve">, nebo </w:t>
      </w:r>
      <w:r w:rsidR="000508AB" w:rsidRPr="000508AB">
        <w:t>Schwabe-</w:t>
      </w:r>
      <w:r w:rsidR="000508AB" w:rsidRPr="000508AB">
        <w:lastRenderedPageBreak/>
        <w:t>Wolfův cyklus</w:t>
      </w:r>
      <w:r w:rsidR="000508AB">
        <w:t xml:space="preserve">, nebo </w:t>
      </w:r>
      <w:r w:rsidR="000508AB" w:rsidRPr="000508AB">
        <w:t>cyklus slunečních skvrn</w:t>
      </w:r>
      <w:r w:rsidR="000508AB">
        <w:t>, případně anglicky například solar cycle</w:t>
      </w:r>
      <w:r w:rsidR="00CB6FD8">
        <w:rPr>
          <w:rStyle w:val="FootnoteReference"/>
        </w:rPr>
        <w:footnoteReference w:id="6"/>
      </w:r>
      <w:r w:rsidR="000508AB">
        <w:t xml:space="preserve">. Tento cyklus objevil </w:t>
      </w:r>
      <w:r w:rsidR="00980FC8">
        <w:t xml:space="preserve">a popsal </w:t>
      </w:r>
      <w:r w:rsidR="000508AB">
        <w:t xml:space="preserve">německý hvězdář Heinrich </w:t>
      </w:r>
      <w:proofErr w:type="spellStart"/>
      <w:r w:rsidR="000508AB">
        <w:t>Schwab</w:t>
      </w:r>
      <w:proofErr w:type="spellEnd"/>
      <w:r w:rsidR="000508AB">
        <w:t xml:space="preserve"> roku 1843 na základě napozorovaných dat.</w:t>
      </w:r>
    </w:p>
    <w:p w14:paraId="327CA983" w14:textId="60C28CC1" w:rsidR="00D0368E" w:rsidRPr="00AD1B78" w:rsidRDefault="00B26B61" w:rsidP="003A1CB1">
      <w:pPr>
        <w:jc w:val="left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1CCC" wp14:editId="5C714C6C">
                <wp:simplePos x="0" y="0"/>
                <wp:positionH relativeFrom="column">
                  <wp:posOffset>0</wp:posOffset>
                </wp:positionH>
                <wp:positionV relativeFrom="paragraph">
                  <wp:posOffset>2573020</wp:posOffset>
                </wp:positionV>
                <wp:extent cx="1752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9613C4" w14:textId="20AE41A0" w:rsidR="00B26B61" w:rsidRPr="00B26B61" w:rsidRDefault="00B26B61" w:rsidP="00B26B6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4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Znázornění diferenciální rotace, na disku jsou patrné dvě skupiny skvrn </w:t>
                            </w:r>
                            <w:hyperlink r:id="rId21" w:history="1">
                              <w:r w:rsidRPr="00682577">
                                <w:rPr>
                                  <w:rStyle w:val="Hyperlink"/>
                                </w:rPr>
                                <w:t>https://upload.wikimedia.org/wikipedia/commons/thumb/3/33/Sun%27s_magnetic_field_after_omega_effect.svg/768px-Sun%27s_magnetic_field_after_omega_effect.svg.png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81CCC" id="Text Box 13" o:spid="_x0000_s1029" type="#_x0000_t202" style="position:absolute;margin-left:0;margin-top:202.6pt;width:138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" stroked="f">
                <v:textbox style="mso-fit-shape-to-text:t" inset="0,0,0,0">
                  <w:txbxContent>
                    <w:p w14:paraId="239613C4" w14:textId="20AE41A0" w:rsidR="00B26B61" w:rsidRPr="00B26B61" w:rsidRDefault="00B26B61" w:rsidP="00B26B61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4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Znázornění diferenciální rotace, na disku jsou patrné dvě skupiny skvrn </w:t>
                      </w:r>
                      <w:hyperlink r:id="rId22" w:history="1">
                        <w:r w:rsidRPr="00682577">
                          <w:rPr>
                            <w:rStyle w:val="Hypertextovodkaz"/>
                          </w:rPr>
                          <w:t>https://upload.wikimedia.org/wikipedia/commons/thumb/3/33/Sun%27s_magnetic_field_after_omega_effect.svg/768px-Sun%27s_magnetic_field_after_omega_effect.svg.png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69504" behindDoc="1" locked="0" layoutInCell="1" allowOverlap="1" wp14:anchorId="15B5F94B" wp14:editId="38EA1B86">
            <wp:simplePos x="0" y="0"/>
            <wp:positionH relativeFrom="margin">
              <wp:align>left</wp:align>
            </wp:positionH>
            <wp:positionV relativeFrom="paragraph">
              <wp:posOffset>763270</wp:posOffset>
            </wp:positionV>
            <wp:extent cx="1752600" cy="17526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80FC8">
        <w:t>Cyklus</w:t>
      </w:r>
      <w:r w:rsidR="000508AB">
        <w:t xml:space="preserve"> úzce souvisí s magnetickým polem Slunce, tedy i s tvorbou a polohou slunečních skvrn. V cyklu také hraje velkou roli </w:t>
      </w:r>
      <w:r w:rsidR="00DA04A9">
        <w:t>diferenciální rotace Slunce. Jedná se o rozdílnou rotaci slunečního rovníku a slunečních pólů. Zatímco se sluneční rovník jednou otočí za 25,4 dne, slunečnímu pólu to trvá o 10,6 dne déle. Vlivem této rotace dochází právě k </w:t>
      </w:r>
      <w:commentRangeStart w:id="147"/>
      <w:del w:id="148" w:author="uzivatel" w:date="2024-03-20T11:11:00Z">
        <w:r w:rsidR="00DA04A9" w:rsidRPr="00DF2651" w:rsidDel="00DF2651">
          <w:rPr>
            <w:highlight w:val="yellow"/>
            <w:rPrChange w:id="149" w:author="uzivatel" w:date="2024-03-20T11:12:00Z">
              <w:rPr/>
            </w:rPrChange>
          </w:rPr>
          <w:delText>zauzlovávání</w:delText>
        </w:r>
      </w:del>
      <w:ins w:id="150" w:author="uzivatel" w:date="2024-03-20T11:11:00Z">
        <w:r w:rsidR="00DF2651" w:rsidRPr="00DF2651">
          <w:rPr>
            <w:highlight w:val="yellow"/>
            <w:rPrChange w:id="151" w:author="uzivatel" w:date="2024-03-20T11:12:00Z">
              <w:rPr/>
            </w:rPrChange>
          </w:rPr>
          <w:t>zahuštění</w:t>
        </w:r>
      </w:ins>
      <w:commentRangeEnd w:id="147"/>
      <w:ins w:id="152" w:author="uzivatel" w:date="2024-03-20T11:13:00Z">
        <w:r w:rsidR="00DF2651">
          <w:rPr>
            <w:rStyle w:val="CommentReference"/>
          </w:rPr>
          <w:commentReference w:id="147"/>
        </w:r>
      </w:ins>
      <w:r w:rsidR="00DA04A9">
        <w:t xml:space="preserve"> </w:t>
      </w:r>
      <w:del w:id="153" w:author="rubymailcitrine@gmail.com" w:date="2024-03-22T16:18:00Z">
        <w:r w:rsidR="00DA04A9" w:rsidRPr="00DF2651" w:rsidDel="003A1CB1">
          <w:rPr>
            <w:highlight w:val="yellow"/>
            <w:rPrChange w:id="154" w:author="uzivatel" w:date="2024-03-20T11:15:00Z">
              <w:rPr/>
            </w:rPrChange>
          </w:rPr>
          <w:delText>magneti</w:delText>
        </w:r>
      </w:del>
      <w:ins w:id="155" w:author="uzivatel" w:date="2024-03-20T11:15:00Z">
        <w:del w:id="156" w:author="rubymailcitrine@gmail.com" w:date="2024-03-22T16:18:00Z">
          <w:r w:rsidR="00DF2651" w:rsidRPr="00DF2651" w:rsidDel="003A1CB1">
            <w:rPr>
              <w:highlight w:val="yellow"/>
              <w:rPrChange w:id="157" w:author="uzivatel" w:date="2024-03-20T11:15:00Z">
                <w:rPr/>
              </w:rPrChange>
            </w:rPr>
            <w:delText>ckých siločar</w:delText>
          </w:r>
        </w:del>
      </w:ins>
      <w:del w:id="158" w:author="rubymailcitrine@gmail.com" w:date="2024-03-22T16:18:00Z">
        <w:r w:rsidR="00DA04A9" w:rsidRPr="00DF2651" w:rsidDel="003A1CB1">
          <w:rPr>
            <w:highlight w:val="yellow"/>
            <w:rPrChange w:id="159" w:author="uzivatel" w:date="2024-03-20T11:15:00Z">
              <w:rPr/>
            </w:rPrChange>
          </w:rPr>
          <w:delText>ckého pole</w:delText>
        </w:r>
        <w:r w:rsidR="00DA04A9" w:rsidDel="003A1CB1">
          <w:delText xml:space="preserve"> </w:delText>
        </w:r>
      </w:del>
      <w:r w:rsidR="00DA04A9">
        <w:t>a k tvorbě skvrn. Na začátku svého cyklu má Slunce své</w:t>
      </w:r>
      <w:r w:rsidR="00980FC8">
        <w:t xml:space="preserve"> </w:t>
      </w:r>
      <w:commentRangeStart w:id="160"/>
      <w:del w:id="161" w:author="uzivatel" w:date="2024-03-20T11:17:00Z">
        <w:r w:rsidR="00980FC8" w:rsidRPr="00DF2651" w:rsidDel="00DF2651">
          <w:rPr>
            <w:highlight w:val="yellow"/>
            <w:rPrChange w:id="162" w:author="uzivatel" w:date="2024-03-20T11:17:00Z">
              <w:rPr/>
            </w:rPrChange>
          </w:rPr>
          <w:delText>dva</w:delText>
        </w:r>
        <w:r w:rsidR="00DA04A9" w:rsidRPr="00DF2651" w:rsidDel="00DF2651">
          <w:rPr>
            <w:highlight w:val="yellow"/>
            <w:rPrChange w:id="163" w:author="uzivatel" w:date="2024-03-20T11:17:00Z">
              <w:rPr/>
            </w:rPrChange>
          </w:rPr>
          <w:delText xml:space="preserve"> magnetický </w:delText>
        </w:r>
        <w:commentRangeEnd w:id="160"/>
        <w:r w:rsidR="00DF2651" w:rsidRPr="00DF2651" w:rsidDel="00DF2651">
          <w:rPr>
            <w:rStyle w:val="CommentReference"/>
            <w:highlight w:val="yellow"/>
            <w:rPrChange w:id="164" w:author="uzivatel" w:date="2024-03-20T11:17:00Z">
              <w:rPr>
                <w:rStyle w:val="CommentReference"/>
              </w:rPr>
            </w:rPrChange>
          </w:rPr>
          <w:commentReference w:id="160"/>
        </w:r>
      </w:del>
      <w:ins w:id="165" w:author="uzivatel" w:date="2024-03-20T11:17:00Z">
        <w:del w:id="166" w:author="rubymailcitrine@gmail.com" w:date="2024-03-22T16:19:00Z">
          <w:r w:rsidR="00DF2651" w:rsidRPr="00DF2651" w:rsidDel="003A1CB1">
            <w:rPr>
              <w:highlight w:val="yellow"/>
              <w:rPrChange w:id="167" w:author="uzivatel" w:date="2024-03-20T11:17:00Z">
                <w:rPr/>
              </w:rPrChange>
            </w:rPr>
            <w:delText>své magnetické</w:delText>
          </w:r>
        </w:del>
        <w:r w:rsidR="00DF2651">
          <w:t xml:space="preserve"> </w:t>
        </w:r>
      </w:ins>
      <w:r w:rsidR="00DA04A9">
        <w:t>póly na severním a jižním pólu, tedy tam, kde bychom je čekal</w:t>
      </w:r>
      <w:r w:rsidR="007A3AAB">
        <w:t>i</w:t>
      </w:r>
      <w:r w:rsidR="00DA04A9">
        <w:t xml:space="preserve">, a magnetické </w:t>
      </w:r>
      <w:r w:rsidR="00980FC8">
        <w:t>indukční čáry</w:t>
      </w:r>
      <w:r w:rsidR="00DA04A9">
        <w:t xml:space="preserve"> vedou přímo mezi oběma póly. </w:t>
      </w:r>
      <w:r w:rsidR="00980FC8">
        <w:t>Důsledkem</w:t>
      </w:r>
      <w:r w:rsidR="00DA04A9">
        <w:t xml:space="preserve"> diferenciální rotace dochází k různě rychlému pohybu každé </w:t>
      </w:r>
      <w:r w:rsidR="00980FC8">
        <w:t xml:space="preserve">magnetické indukční čáry </w:t>
      </w:r>
      <w:r w:rsidR="00DA04A9">
        <w:t>na rovníku a na pólu a magnetické pole se stává komplikovanějším.</w:t>
      </w:r>
      <w:r w:rsidR="00980FC8">
        <w:t xml:space="preserve"> Takto se magnetické indukční čáry pořád zhušťují.</w:t>
      </w:r>
      <w:r w:rsidR="00DA04A9">
        <w:t xml:space="preserve"> </w:t>
      </w:r>
      <w:r w:rsidR="00C83784">
        <w:t xml:space="preserve">Pokud se stane, že magnetické pole je už moc komplikované, </w:t>
      </w:r>
      <w:r w:rsidR="007A3AAB">
        <w:t>dojde k</w:t>
      </w:r>
      <w:del w:id="168" w:author="uzivatel" w:date="2024-03-20T11:23:00Z">
        <w:r w:rsidR="007A3AAB" w:rsidDel="001A5B82">
          <w:delText> </w:delText>
        </w:r>
      </w:del>
      <w:ins w:id="169" w:author="uzivatel" w:date="2024-03-20T11:23:00Z">
        <w:r w:rsidR="001A5B82">
          <w:t> </w:t>
        </w:r>
      </w:ins>
      <w:r w:rsidR="007A3AAB">
        <w:t>přepojování</w:t>
      </w:r>
      <w:ins w:id="170" w:author="uzivatel" w:date="2024-03-20T11:23:00Z">
        <w:r w:rsidR="001A5B82">
          <w:t xml:space="preserve"> </w:t>
        </w:r>
        <w:del w:id="171" w:author="rubymailcitrine@gmail.com" w:date="2024-03-22T16:19:00Z">
          <w:r w:rsidR="001A5B82" w:rsidRPr="001A5B82" w:rsidDel="003A1CB1">
            <w:rPr>
              <w:highlight w:val="yellow"/>
              <w:rPrChange w:id="172" w:author="uzivatel" w:date="2024-03-20T11:23:00Z">
                <w:rPr/>
              </w:rPrChange>
            </w:rPr>
            <w:delText>(</w:delText>
          </w:r>
          <w:commentRangeStart w:id="173"/>
          <w:r w:rsidR="001A5B82" w:rsidRPr="001A5B82" w:rsidDel="003A1CB1">
            <w:rPr>
              <w:highlight w:val="yellow"/>
              <w:rPrChange w:id="174" w:author="uzivatel" w:date="2024-03-20T11:23:00Z">
                <w:rPr/>
              </w:rPrChange>
            </w:rPr>
            <w:delText>rekonexi</w:delText>
          </w:r>
        </w:del>
        <w:commentRangeEnd w:id="173"/>
        <w:r w:rsidR="001A5B82">
          <w:rPr>
            <w:rStyle w:val="CommentReference"/>
          </w:rPr>
          <w:commentReference w:id="173"/>
        </w:r>
        <w:del w:id="175" w:author="rubymailcitrine@gmail.com" w:date="2024-03-22T16:19:00Z">
          <w:r w:rsidR="001A5B82" w:rsidRPr="001A5B82" w:rsidDel="003A1CB1">
            <w:rPr>
              <w:highlight w:val="yellow"/>
              <w:rPrChange w:id="176" w:author="uzivatel" w:date="2024-03-20T11:23:00Z">
                <w:rPr/>
              </w:rPrChange>
            </w:rPr>
            <w:delText>)</w:delText>
          </w:r>
        </w:del>
      </w:ins>
      <w:r w:rsidR="007A3AAB">
        <w:t xml:space="preserve"> jednotlivých čar a k výskytu lokálních </w:t>
      </w:r>
      <w:commentRangeStart w:id="177"/>
      <w:ins w:id="178" w:author="uzivatel" w:date="2024-03-20T11:19:00Z">
        <w:del w:id="179" w:author="rubymailcitrine@gmail.com" w:date="2024-03-22T16:19:00Z">
          <w:r w:rsidR="001A5B82" w:rsidRPr="001A5B82" w:rsidDel="003A1CB1">
            <w:rPr>
              <w:highlight w:val="yellow"/>
              <w:rPrChange w:id="180" w:author="uzivatel" w:date="2024-03-20T11:19:00Z">
                <w:rPr/>
              </w:rPrChange>
            </w:rPr>
            <w:delText>magnetických</w:delText>
          </w:r>
        </w:del>
        <w:commentRangeEnd w:id="177"/>
        <w:r w:rsidR="001A5B82">
          <w:rPr>
            <w:rStyle w:val="CommentReference"/>
          </w:rPr>
          <w:commentReference w:id="177"/>
        </w:r>
        <w:r w:rsidR="001A5B82">
          <w:t xml:space="preserve"> </w:t>
        </w:r>
      </w:ins>
      <w:r w:rsidR="007A3AAB">
        <w:t>pólů v místech tohoto přepólování</w:t>
      </w:r>
      <w:r w:rsidR="00980FC8">
        <w:t xml:space="preserve">. Celý cyklu je nakonec dovršen přepólováním </w:t>
      </w:r>
      <w:r w:rsidR="007A3AAB">
        <w:t xml:space="preserve">celého Slunce </w:t>
      </w:r>
      <w:r w:rsidR="00C83784">
        <w:t>a opět se celý systém zjednoduší</w:t>
      </w:r>
      <w:r w:rsidR="007A3AAB">
        <w:t>, tentokrát s opačnou polohou magnetického severního a jižního pólu</w:t>
      </w:r>
      <w:r w:rsidR="00C83784">
        <w:t xml:space="preserve">. Toto nastává přibližně po 11 </w:t>
      </w:r>
      <w:commentRangeStart w:id="181"/>
      <w:del w:id="182" w:author="rubymailcitrine@gmail.com" w:date="2024-03-22T16:19:00Z">
        <w:r w:rsidR="007A3AAB" w:rsidRPr="001A5B82" w:rsidDel="003A1CB1">
          <w:rPr>
            <w:highlight w:val="yellow"/>
            <w:rPrChange w:id="183" w:author="uzivatel" w:date="2024-03-20T11:20:00Z">
              <w:rPr/>
            </w:rPrChange>
          </w:rPr>
          <w:delText>letech</w:delText>
        </w:r>
      </w:del>
      <w:commentRangeEnd w:id="181"/>
      <w:r w:rsidR="001A5B82">
        <w:rPr>
          <w:rStyle w:val="CommentReference"/>
        </w:rPr>
        <w:commentReference w:id="181"/>
      </w:r>
      <w:ins w:id="184" w:author="uzivatel" w:date="2024-03-20T11:20:00Z">
        <w:del w:id="185" w:author="rubymailcitrine@gmail.com" w:date="2024-03-22T16:19:00Z">
          <w:r w:rsidR="001A5B82" w:rsidRPr="001A5B82" w:rsidDel="003A1CB1">
            <w:rPr>
              <w:highlight w:val="yellow"/>
              <w:rPrChange w:id="186" w:author="uzivatel" w:date="2024-03-20T11:20:00Z">
                <w:rPr/>
              </w:rPrChange>
            </w:rPr>
            <w:delText>.</w:delText>
          </w:r>
        </w:del>
      </w:ins>
      <w:del w:id="187" w:author="rubymailcitrine@gmail.com" w:date="2024-03-22T16:19:00Z">
        <w:r w:rsidR="00980FC8" w:rsidRPr="001A5B82" w:rsidDel="003A1CB1">
          <w:rPr>
            <w:highlight w:val="yellow"/>
            <w:rPrChange w:id="188" w:author="uzivatel" w:date="2024-03-20T11:20:00Z">
              <w:rPr/>
            </w:rPrChange>
          </w:rPr>
          <w:delText xml:space="preserve"> ale l</w:delText>
        </w:r>
      </w:del>
      <w:ins w:id="189" w:author="uzivatel" w:date="2024-03-20T11:20:00Z">
        <w:del w:id="190" w:author="rubymailcitrine@gmail.com" w:date="2024-03-22T16:19:00Z">
          <w:r w:rsidR="001A5B82" w:rsidRPr="001A5B82" w:rsidDel="003A1CB1">
            <w:rPr>
              <w:highlight w:val="yellow"/>
              <w:rPrChange w:id="191" w:author="uzivatel" w:date="2024-03-20T11:20:00Z">
                <w:rPr/>
              </w:rPrChange>
            </w:rPr>
            <w:delText>L</w:delText>
          </w:r>
        </w:del>
      </w:ins>
      <w:del w:id="192" w:author="rubymailcitrine@gmail.com" w:date="2024-03-22T16:19:00Z">
        <w:r w:rsidR="00980FC8" w:rsidRPr="001A5B82" w:rsidDel="003A1CB1">
          <w:rPr>
            <w:highlight w:val="yellow"/>
            <w:rPrChange w:id="193" w:author="uzivatel" w:date="2024-03-20T11:20:00Z">
              <w:rPr/>
            </w:rPrChange>
          </w:rPr>
          <w:delText>ze</w:delText>
        </w:r>
      </w:del>
      <w:r w:rsidR="00980FC8">
        <w:t xml:space="preserve"> se také dočíst o </w:t>
      </w:r>
      <w:r w:rsidR="007A3AAB">
        <w:t>22letém cyklu</w:t>
      </w:r>
      <w:r w:rsidR="00980FC8">
        <w:t>. Touto dobou se</w:t>
      </w:r>
      <w:r w:rsidR="007A3AAB">
        <w:t xml:space="preserve"> myslí</w:t>
      </w:r>
      <w:r w:rsidR="00980FC8">
        <w:t xml:space="preserve"> čas, za který</w:t>
      </w:r>
      <w:r w:rsidR="007A3AAB">
        <w:t xml:space="preserve"> se magnetické póly opět vrátí na polokoule, kde začínaly.</w:t>
      </w:r>
    </w:p>
    <w:p w14:paraId="3D520FFD" w14:textId="67F4C24E" w:rsidR="00A25914" w:rsidRDefault="00A25914" w:rsidP="00A25914">
      <w:pPr>
        <w:pStyle w:val="Heading2"/>
      </w:pPr>
      <w:bookmarkStart w:id="194" w:name="_Toc159615772"/>
      <w:r>
        <w:t>Tvorba slunečních skvrn</w:t>
      </w:r>
      <w:bookmarkEnd w:id="194"/>
    </w:p>
    <w:p w14:paraId="3B8E2412" w14:textId="67F91AC9" w:rsidR="003E3088" w:rsidRPr="003E3088" w:rsidRDefault="00231D94" w:rsidP="00C83784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7AB608" wp14:editId="5151F121">
                <wp:simplePos x="0" y="0"/>
                <wp:positionH relativeFrom="column">
                  <wp:posOffset>3663950</wp:posOffset>
                </wp:positionH>
                <wp:positionV relativeFrom="paragraph">
                  <wp:posOffset>2213610</wp:posOffset>
                </wp:positionV>
                <wp:extent cx="209550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0A18" w14:textId="74F7AAD1" w:rsidR="00231D94" w:rsidRPr="00231D94" w:rsidRDefault="00231D94" w:rsidP="00231D94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5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Znatelná světlá fakulová pole a tmavé sluneční skvrny ze srpna 2014 </w:t>
                            </w:r>
                            <w:hyperlink r:id="rId24" w:anchor="/media/File:Faculae_and_Sunspots_at_Solar_Maximum.tif" w:history="1">
                              <w:r w:rsidRPr="00682577">
                                <w:rPr>
                                  <w:rStyle w:val="Hyperlink"/>
                                </w:rPr>
                                <w:t>https://en.wikipedia.org/wiki/Solar_facula#/media/File:Faculae_and_Sunspots_at_Solar_Maximum.tif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AB608" id="Text Box 15" o:spid="_x0000_s1030" type="#_x0000_t202" style="position:absolute;left:0;text-align:left;margin-left:288.5pt;margin-top:174.3pt;width:16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" stroked="f">
                <v:textbox style="mso-fit-shape-to-text:t" inset="0,0,0,0">
                  <w:txbxContent>
                    <w:p w14:paraId="17920A18" w14:textId="74F7AAD1" w:rsidR="00231D94" w:rsidRPr="00231D94" w:rsidRDefault="00231D94" w:rsidP="00231D94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5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Znatelná světlá fakulová pole a tmavé sluneční skvrny ze srpna 2014 </w:t>
                      </w:r>
                      <w:hyperlink r:id="rId25" w:anchor="/media/File:Faculae_and_Sunspots_at_Solar_Maximum.tif" w:history="1">
                        <w:r w:rsidRPr="00682577">
                          <w:rPr>
                            <w:rStyle w:val="Hypertextovodkaz"/>
                          </w:rPr>
                          <w:t>https://en.wikipedia.org/wiki/Solar_facula#/media/File:Faculae_and_Sunspots_at_Solar_Maximum.tif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72576" behindDoc="0" locked="0" layoutInCell="1" allowOverlap="1" wp14:anchorId="77E022CE" wp14:editId="11DC7C63">
            <wp:simplePos x="0" y="0"/>
            <wp:positionH relativeFrom="margin">
              <wp:align>right</wp:align>
            </wp:positionH>
            <wp:positionV relativeFrom="paragraph">
              <wp:posOffset>55245</wp:posOffset>
            </wp:positionV>
            <wp:extent cx="2095500" cy="2101215"/>
            <wp:effectExtent l="0" t="0" r="0" b="0"/>
            <wp:wrapSquare wrapText="bothSides"/>
            <wp:docPr id="14" name="Picture 14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defin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07E5">
        <w:t xml:space="preserve">Sluneční skvrna je místo, kde </w:t>
      </w:r>
      <w:commentRangeStart w:id="195"/>
      <w:del w:id="196" w:author="rubymailcitrine@gmail.com" w:date="2024-03-22T16:19:00Z">
        <w:r w:rsidR="006E07E5" w:rsidRPr="001A5B82" w:rsidDel="003A1CB1">
          <w:rPr>
            <w:highlight w:val="yellow"/>
            <w:rPrChange w:id="197" w:author="uzivatel" w:date="2024-03-20T11:24:00Z">
              <w:rPr/>
            </w:rPrChange>
          </w:rPr>
          <w:delText>na</w:delText>
        </w:r>
      </w:del>
      <w:ins w:id="198" w:author="uzivatel" w:date="2024-03-20T11:24:00Z">
        <w:del w:id="199" w:author="rubymailcitrine@gmail.com" w:date="2024-03-22T16:19:00Z">
          <w:r w:rsidR="001A5B82" w:rsidRPr="001A5B82" w:rsidDel="003A1CB1">
            <w:rPr>
              <w:highlight w:val="yellow"/>
              <w:rPrChange w:id="200" w:author="uzivatel" w:date="2024-03-20T11:24:00Z">
                <w:rPr/>
              </w:rPrChange>
            </w:rPr>
            <w:delText>d</w:delText>
          </w:r>
        </w:del>
        <w:commentRangeEnd w:id="195"/>
        <w:r w:rsidR="001A5B82">
          <w:rPr>
            <w:rStyle w:val="CommentReference"/>
          </w:rPr>
          <w:commentReference w:id="195"/>
        </w:r>
      </w:ins>
      <w:r w:rsidR="006E07E5">
        <w:t xml:space="preserve"> povrch vystupují magnetické </w:t>
      </w:r>
      <w:r w:rsidR="00566416">
        <w:t>indukční čáry</w:t>
      </w:r>
      <w:r w:rsidR="006E07E5">
        <w:t xml:space="preserve">, které </w:t>
      </w:r>
      <w:r w:rsidR="00566416">
        <w:t>bývají</w:t>
      </w:r>
      <w:r w:rsidR="006E07E5">
        <w:t xml:space="preserve"> normálně pod povrchem, ale vlivem namotání došlo k jejich zauzlování </w:t>
      </w:r>
      <w:r w:rsidR="00566416">
        <w:t xml:space="preserve">či </w:t>
      </w:r>
      <w:r w:rsidR="006E07E5">
        <w:t xml:space="preserve">případnému </w:t>
      </w:r>
      <w:r w:rsidR="00C27B45">
        <w:t>přepojení</w:t>
      </w:r>
      <w:r w:rsidR="00566416">
        <w:t xml:space="preserve">. Tyto změny pak pozorujeme ve fotosféře a nazýváme je slunečními skvrnami nebo skupinami slunečních skvrn. </w:t>
      </w:r>
      <w:r w:rsidR="006E07E5">
        <w:t xml:space="preserve">Skvrny, </w:t>
      </w:r>
      <w:commentRangeStart w:id="201"/>
      <w:del w:id="202" w:author="uzivatel" w:date="2024-03-20T11:25:00Z">
        <w:r w:rsidR="006E07E5" w:rsidRPr="001A5B82" w:rsidDel="001A5B82">
          <w:rPr>
            <w:highlight w:val="yellow"/>
            <w:rPrChange w:id="203" w:author="uzivatel" w:date="2024-03-20T11:25:00Z">
              <w:rPr/>
            </w:rPrChange>
          </w:rPr>
          <w:delText>lépe spíše</w:delText>
        </w:r>
      </w:del>
      <w:ins w:id="204" w:author="uzivatel" w:date="2024-03-20T11:25:00Z">
        <w:r w:rsidR="001A5B82" w:rsidRPr="001A5B82">
          <w:rPr>
            <w:highlight w:val="yellow"/>
            <w:rPrChange w:id="205" w:author="uzivatel" w:date="2024-03-20T11:25:00Z">
              <w:rPr/>
            </w:rPrChange>
          </w:rPr>
          <w:t>nebo</w:t>
        </w:r>
        <w:commentRangeEnd w:id="201"/>
        <w:r w:rsidR="001A5B82">
          <w:rPr>
            <w:rStyle w:val="CommentReference"/>
          </w:rPr>
          <w:commentReference w:id="201"/>
        </w:r>
      </w:ins>
      <w:r w:rsidR="006E07E5">
        <w:t xml:space="preserve"> skupiny skvrn, tedy musí mít 2 nebo více pólů. Místo, kde siločáry vystupují na </w:t>
      </w:r>
      <w:commentRangeStart w:id="206"/>
      <w:r w:rsidR="006E07E5">
        <w:t>povrch</w:t>
      </w:r>
      <w:commentRangeEnd w:id="206"/>
      <w:r w:rsidR="002B20DA">
        <w:rPr>
          <w:rStyle w:val="CommentReference"/>
        </w:rPr>
        <w:commentReference w:id="206"/>
      </w:r>
      <w:ins w:id="207" w:author="uzivatel" w:date="2024-03-21T09:21:00Z">
        <w:del w:id="208" w:author="rubymailcitrine@gmail.com" w:date="2024-03-22T16:17:00Z">
          <w:r w:rsidR="002B20DA" w:rsidRPr="002B20DA" w:rsidDel="003A1CB1">
            <w:rPr>
              <w:highlight w:val="yellow"/>
              <w:rPrChange w:id="209" w:author="uzivatel" w:date="2024-03-21T09:21:00Z">
                <w:rPr/>
              </w:rPrChange>
            </w:rPr>
            <w:delText>,</w:delText>
          </w:r>
        </w:del>
      </w:ins>
      <w:r w:rsidR="006E07E5">
        <w:t xml:space="preserve"> se nám jeví jako černé, i přestože má teplotu kolem 4000</w:t>
      </w:r>
      <w:r w:rsidR="00566416">
        <w:t> </w:t>
      </w:r>
      <w:r w:rsidR="006E07E5">
        <w:t xml:space="preserve">K </w:t>
      </w:r>
      <w:del w:id="210" w:author="rubymailcitrine@gmail.com" w:date="2024-03-22T16:17:00Z">
        <w:r w:rsidR="006E07E5" w:rsidRPr="001A5B82" w:rsidDel="003A1CB1">
          <w:rPr>
            <w:highlight w:val="yellow"/>
            <w:rPrChange w:id="211" w:author="uzivatel" w:date="2024-03-20T11:27:00Z">
              <w:rPr/>
            </w:rPrChange>
          </w:rPr>
          <w:delText>(</w:delText>
        </w:r>
        <w:commentRangeStart w:id="212"/>
        <w:r w:rsidR="006E07E5" w:rsidRPr="001A5B82" w:rsidDel="003A1CB1">
          <w:rPr>
            <w:highlight w:val="yellow"/>
            <w:rPrChange w:id="213" w:author="uzivatel" w:date="2024-03-20T11:27:00Z">
              <w:rPr/>
            </w:rPrChange>
          </w:rPr>
          <w:delText>wiki</w:delText>
        </w:r>
      </w:del>
      <w:commentRangeEnd w:id="212"/>
      <w:r w:rsidR="001A5B82">
        <w:rPr>
          <w:rStyle w:val="CommentReference"/>
        </w:rPr>
        <w:commentReference w:id="212"/>
      </w:r>
      <w:del w:id="214" w:author="rubymailcitrine@gmail.com" w:date="2024-03-22T16:17:00Z">
        <w:r w:rsidR="006E07E5" w:rsidRPr="001A5B82" w:rsidDel="003A1CB1">
          <w:rPr>
            <w:highlight w:val="yellow"/>
            <w:rPrChange w:id="215" w:author="uzivatel" w:date="2024-03-20T11:27:00Z">
              <w:rPr/>
            </w:rPrChange>
          </w:rPr>
          <w:delText>).</w:delText>
        </w:r>
      </w:del>
      <w:r w:rsidR="006E07E5">
        <w:t xml:space="preserve"> Toto místo nazýváme umbra, česky stín. Kolem umbry je také možné spatřit penumbru, polostín, což je jakýsi přechod</w:t>
      </w:r>
      <w:ins w:id="216" w:author="uzivatel" w:date="2024-03-20T11:28:00Z">
        <w:r w:rsidR="007B10C5">
          <w:t xml:space="preserve"> </w:t>
        </w:r>
        <w:del w:id="217" w:author="rubymailcitrine@gmail.com" w:date="2024-03-22T16:17:00Z">
          <w:r w:rsidR="007B10C5" w:rsidRPr="007B10C5" w:rsidDel="003A1CB1">
            <w:rPr>
              <w:highlight w:val="yellow"/>
              <w:rPrChange w:id="218" w:author="uzivatel" w:date="2024-03-20T11:28:00Z">
                <w:rPr/>
              </w:rPrChange>
            </w:rPr>
            <w:delText xml:space="preserve">(má vláknitou </w:delText>
          </w:r>
          <w:commentRangeStart w:id="219"/>
          <w:r w:rsidR="007B10C5" w:rsidRPr="007B10C5" w:rsidDel="003A1CB1">
            <w:rPr>
              <w:highlight w:val="yellow"/>
              <w:rPrChange w:id="220" w:author="uzivatel" w:date="2024-03-20T11:28:00Z">
                <w:rPr/>
              </w:rPrChange>
            </w:rPr>
            <w:delText>strukturu</w:delText>
          </w:r>
        </w:del>
        <w:commentRangeEnd w:id="219"/>
        <w:r w:rsidR="007B10C5">
          <w:rPr>
            <w:rStyle w:val="CommentReference"/>
          </w:rPr>
          <w:commentReference w:id="219"/>
        </w:r>
        <w:del w:id="221" w:author="rubymailcitrine@gmail.com" w:date="2024-03-22T16:17:00Z">
          <w:r w:rsidR="007B10C5" w:rsidRPr="007B10C5" w:rsidDel="003A1CB1">
            <w:rPr>
              <w:highlight w:val="yellow"/>
              <w:rPrChange w:id="222" w:author="uzivatel" w:date="2024-03-20T11:28:00Z">
                <w:rPr/>
              </w:rPrChange>
            </w:rPr>
            <w:delText>)</w:delText>
          </w:r>
        </w:del>
      </w:ins>
      <w:r w:rsidR="006E07E5">
        <w:t xml:space="preserve"> mezi klasicky granulovaným slunečním povrchem a umbrou. </w:t>
      </w:r>
      <w:r w:rsidR="00566416">
        <w:t>Penumbra je</w:t>
      </w:r>
      <w:r w:rsidR="006E07E5">
        <w:t xml:space="preserve"> světlejší, neboť i zde magnetické siločáry zabraňují dostatečnému </w:t>
      </w:r>
      <w:r w:rsidR="006E07E5">
        <w:lastRenderedPageBreak/>
        <w:t>energetickému přesunu z konvektivní vrstvy</w:t>
      </w:r>
      <w:r w:rsidR="008326E2">
        <w:t>, ale pouze částečně</w:t>
      </w:r>
      <w:r w:rsidR="00566416">
        <w:t xml:space="preserve">. </w:t>
      </w:r>
      <w:commentRangeStart w:id="223"/>
      <w:del w:id="224" w:author="rubymailcitrine@gmail.com" w:date="2024-03-22T16:20:00Z">
        <w:r w:rsidR="003E3088" w:rsidRPr="007B10C5" w:rsidDel="0023030E">
          <w:rPr>
            <w:highlight w:val="yellow"/>
            <w:rPrChange w:id="225" w:author="uzivatel" w:date="2024-03-20T11:30:00Z">
              <w:rPr/>
            </w:rPrChange>
          </w:rPr>
          <w:delText>Před vznikem</w:delText>
        </w:r>
      </w:del>
      <w:ins w:id="226" w:author="uzivatel" w:date="2024-03-20T11:30:00Z">
        <w:del w:id="227" w:author="rubymailcitrine@gmail.com" w:date="2024-03-22T16:20:00Z">
          <w:r w:rsidR="007B10C5" w:rsidRPr="007B10C5" w:rsidDel="0023030E">
            <w:rPr>
              <w:highlight w:val="yellow"/>
              <w:rPrChange w:id="228" w:author="uzivatel" w:date="2024-03-20T11:30:00Z">
                <w:rPr/>
              </w:rPrChange>
            </w:rPr>
            <w:delText xml:space="preserve"> sluneční skvrny</w:delText>
          </w:r>
        </w:del>
      </w:ins>
      <w:ins w:id="229" w:author="uzivatel" w:date="2024-03-20T11:29:00Z">
        <w:del w:id="230" w:author="rubymailcitrine@gmail.com" w:date="2024-03-22T16:20:00Z">
          <w:r w:rsidR="007B10C5" w:rsidRPr="007B10C5" w:rsidDel="0023030E">
            <w:rPr>
              <w:highlight w:val="yellow"/>
              <w:rPrChange w:id="231" w:author="uzivatel" w:date="2024-03-20T11:30:00Z">
                <w:rPr/>
              </w:rPrChange>
            </w:rPr>
            <w:delText xml:space="preserve">, po dobu existence skvrny i </w:delText>
          </w:r>
        </w:del>
      </w:ins>
      <w:del w:id="232" w:author="rubymailcitrine@gmail.com" w:date="2024-03-22T16:20:00Z">
        <w:r w:rsidR="003E3088" w:rsidRPr="007B10C5" w:rsidDel="0023030E">
          <w:rPr>
            <w:highlight w:val="yellow"/>
            <w:rPrChange w:id="233" w:author="uzivatel" w:date="2024-03-20T11:30:00Z">
              <w:rPr/>
            </w:rPrChange>
          </w:rPr>
          <w:delText xml:space="preserve"> a po </w:delText>
        </w:r>
      </w:del>
      <w:ins w:id="234" w:author="uzivatel" w:date="2024-03-20T11:30:00Z">
        <w:del w:id="235" w:author="rubymailcitrine@gmail.com" w:date="2024-03-22T16:20:00Z">
          <w:r w:rsidR="007B10C5" w:rsidRPr="007B10C5" w:rsidDel="0023030E">
            <w:rPr>
              <w:highlight w:val="yellow"/>
              <w:rPrChange w:id="236" w:author="uzivatel" w:date="2024-03-20T11:30:00Z">
                <w:rPr/>
              </w:rPrChange>
            </w:rPr>
            <w:delText xml:space="preserve">jejím </w:delText>
          </w:r>
        </w:del>
      </w:ins>
      <w:del w:id="237" w:author="rubymailcitrine@gmail.com" w:date="2024-03-22T16:20:00Z">
        <w:r w:rsidR="003E3088" w:rsidRPr="007B10C5" w:rsidDel="0023030E">
          <w:rPr>
            <w:highlight w:val="yellow"/>
            <w:rPrChange w:id="238" w:author="uzivatel" w:date="2024-03-20T11:30:00Z">
              <w:rPr/>
            </w:rPrChange>
          </w:rPr>
          <w:delText>zániku</w:delText>
        </w:r>
      </w:del>
      <w:commentRangeEnd w:id="223"/>
      <w:r w:rsidR="007B10C5">
        <w:rPr>
          <w:rStyle w:val="CommentReference"/>
        </w:rPr>
        <w:commentReference w:id="223"/>
      </w:r>
      <w:r w:rsidR="003E3088">
        <w:t xml:space="preserve"> </w:t>
      </w:r>
      <w:del w:id="239" w:author="uzivatel" w:date="2024-03-20T11:30:00Z">
        <w:r w:rsidR="003E3088" w:rsidDel="007B10C5">
          <w:delText xml:space="preserve">sluneční skvrny </w:delText>
        </w:r>
      </w:del>
      <w:r w:rsidR="003E3088">
        <w:t>se obvykle na stejném místě vyskytuj</w:t>
      </w:r>
      <w:r w:rsidR="00566416">
        <w:t>í</w:t>
      </w:r>
      <w:r w:rsidR="003E3088">
        <w:t xml:space="preserve"> fakulov</w:t>
      </w:r>
      <w:r w:rsidR="00566416">
        <w:t>á</w:t>
      </w:r>
      <w:r w:rsidR="003E3088">
        <w:t xml:space="preserve"> pole, kter</w:t>
      </w:r>
      <w:r w:rsidR="00566416">
        <w:t>á</w:t>
      </w:r>
      <w:r w:rsidR="003E3088">
        <w:t xml:space="preserve"> j</w:t>
      </w:r>
      <w:r w:rsidR="00566416">
        <w:t>sou</w:t>
      </w:r>
      <w:r w:rsidR="003E3088">
        <w:t xml:space="preserve"> </w:t>
      </w:r>
      <w:commentRangeStart w:id="240"/>
      <w:del w:id="241" w:author="rubymailcitrine@gmail.com" w:date="2024-03-22T16:21:00Z">
        <w:r w:rsidR="003E3088" w:rsidRPr="007B10C5" w:rsidDel="0023030E">
          <w:rPr>
            <w:highlight w:val="yellow"/>
            <w:rPrChange w:id="242" w:author="uzivatel" w:date="2024-03-20T11:32:00Z">
              <w:rPr/>
            </w:rPrChange>
          </w:rPr>
          <w:delText>složen</w:delText>
        </w:r>
      </w:del>
      <w:ins w:id="243" w:author="uzivatel" w:date="2024-03-20T11:32:00Z">
        <w:r w:rsidR="007B10C5">
          <w:rPr>
            <w:highlight w:val="yellow"/>
          </w:rPr>
          <w:t xml:space="preserve">a </w:t>
        </w:r>
      </w:ins>
      <w:del w:id="244" w:author="uzivatel" w:date="2024-03-20T11:32:00Z">
        <w:r w:rsidR="003E3088" w:rsidRPr="007B10C5" w:rsidDel="007B10C5">
          <w:rPr>
            <w:highlight w:val="yellow"/>
            <w:rPrChange w:id="245" w:author="uzivatel" w:date="2024-03-20T11:32:00Z">
              <w:rPr/>
            </w:rPrChange>
          </w:rPr>
          <w:delText>é</w:delText>
        </w:r>
        <w:commentRangeEnd w:id="240"/>
        <w:r w:rsidR="007B10C5" w:rsidDel="007B10C5">
          <w:rPr>
            <w:rStyle w:val="CommentReference"/>
          </w:rPr>
          <w:commentReference w:id="240"/>
        </w:r>
        <w:r w:rsidR="003E3088" w:rsidDel="007B10C5">
          <w:delText xml:space="preserve"> </w:delText>
        </w:r>
      </w:del>
      <w:r w:rsidR="003E3088">
        <w:t xml:space="preserve">z jednotlivých fakulí. Fakule se </w:t>
      </w:r>
      <w:commentRangeStart w:id="246"/>
      <w:commentRangeStart w:id="247"/>
      <w:r w:rsidR="003E3088">
        <w:t>vyskytují</w:t>
      </w:r>
      <w:commentRangeEnd w:id="246"/>
      <w:r w:rsidR="007B10C5">
        <w:rPr>
          <w:rStyle w:val="CommentReference"/>
        </w:rPr>
        <w:commentReference w:id="246"/>
      </w:r>
      <w:commentRangeEnd w:id="247"/>
      <w:r w:rsidR="0023030E">
        <w:rPr>
          <w:rStyle w:val="CommentReference"/>
        </w:rPr>
        <w:commentReference w:id="247"/>
      </w:r>
      <w:r w:rsidR="003E3088">
        <w:t xml:space="preserve"> </w:t>
      </w:r>
      <w:del w:id="248" w:author="uzivatel" w:date="2024-03-20T11:33:00Z">
        <w:r w:rsidR="003E3088" w:rsidRPr="007B10C5" w:rsidDel="007B10C5">
          <w:rPr>
            <w:highlight w:val="yellow"/>
            <w:rPrChange w:id="249" w:author="uzivatel" w:date="2024-03-20T11:33:00Z">
              <w:rPr/>
            </w:rPrChange>
          </w:rPr>
          <w:delText>taktéž</w:delText>
        </w:r>
        <w:r w:rsidR="003E3088" w:rsidDel="007B10C5">
          <w:delText xml:space="preserve"> </w:delText>
        </w:r>
      </w:del>
      <w:r w:rsidR="003E3088">
        <w:t xml:space="preserve">ve fotosféře a jedná se o </w:t>
      </w:r>
      <w:commentRangeStart w:id="250"/>
      <w:ins w:id="251" w:author="uzivatel" w:date="2024-03-20T11:34:00Z">
        <w:del w:id="252" w:author="rubymailcitrine@gmail.com" w:date="2024-03-22T16:22:00Z">
          <w:r w:rsidR="007B10C5" w:rsidRPr="007B10C5" w:rsidDel="0023030E">
            <w:rPr>
              <w:highlight w:val="yellow"/>
              <w:rPrChange w:id="253" w:author="uzivatel" w:date="2024-03-20T11:34:00Z">
                <w:rPr/>
              </w:rPrChange>
            </w:rPr>
            <w:delText>oblasti</w:delText>
          </w:r>
        </w:del>
        <w:commentRangeEnd w:id="250"/>
        <w:r w:rsidR="007B10C5">
          <w:rPr>
            <w:rStyle w:val="CommentReference"/>
          </w:rPr>
          <w:commentReference w:id="250"/>
        </w:r>
      </w:ins>
      <w:del w:id="254" w:author="uzivatel" w:date="2024-03-20T11:35:00Z">
        <w:r w:rsidR="003E3088" w:rsidRPr="007B10C5" w:rsidDel="007B10C5">
          <w:rPr>
            <w:highlight w:val="yellow"/>
            <w:rPrChange w:id="255" w:author="uzivatel" w:date="2024-03-20T11:34:00Z">
              <w:rPr/>
            </w:rPrChange>
          </w:rPr>
          <w:delText>body</w:delText>
        </w:r>
      </w:del>
      <w:r w:rsidR="003E3088">
        <w:t xml:space="preserve">, které jsou jasnější než sluneční disk, </w:t>
      </w:r>
      <w:r w:rsidR="00566416">
        <w:t>neboť</w:t>
      </w:r>
      <w:r w:rsidR="003E3088">
        <w:t xml:space="preserve"> </w:t>
      </w:r>
      <w:r w:rsidR="00566416">
        <w:t>mají teplotu cirka o</w:t>
      </w:r>
      <w:r w:rsidR="003E3088">
        <w:t xml:space="preserve"> 300 K</w:t>
      </w:r>
      <w:r w:rsidR="00566416">
        <w:t> vyšší než okolí</w:t>
      </w:r>
      <w:r w:rsidR="003E3088">
        <w:t xml:space="preserve">. Fakulová pole stejně jako sluneční skvrny značí jistou poruchu magnetického pole, ale na rozdíl od skvrn magnetické pole ve fakulových polích zůstává pod povrchem Slunce. </w:t>
      </w:r>
    </w:p>
    <w:p w14:paraId="5D992CB3" w14:textId="2210B0DE" w:rsidR="002112EC" w:rsidRDefault="002112EC" w:rsidP="002112EC">
      <w:pPr>
        <w:pStyle w:val="Heading2"/>
      </w:pPr>
      <w:bookmarkStart w:id="256" w:name="_Toc159615773"/>
      <w:r>
        <w:t>Skupiny skvrn</w:t>
      </w:r>
      <w:bookmarkEnd w:id="256"/>
    </w:p>
    <w:p w14:paraId="7FF827A5" w14:textId="5C52D222" w:rsidR="00452D41" w:rsidRDefault="0046443E" w:rsidP="00452D41">
      <w:r>
        <w:rPr>
          <w:noProof/>
          <w:lang w:eastAsia="cs-CZ"/>
        </w:rPr>
        <w:drawing>
          <wp:anchor distT="0" distB="0" distL="114300" distR="114300" simplePos="0" relativeHeight="251675648" behindDoc="0" locked="0" layoutInCell="1" allowOverlap="1" wp14:anchorId="523268CA" wp14:editId="3B428BBC">
            <wp:simplePos x="0" y="0"/>
            <wp:positionH relativeFrom="margin">
              <wp:posOffset>2082800</wp:posOffset>
            </wp:positionH>
            <wp:positionV relativeFrom="paragraph">
              <wp:posOffset>1675130</wp:posOffset>
            </wp:positionV>
            <wp:extent cx="3676650" cy="2312035"/>
            <wp:effectExtent l="0" t="0" r="0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6E2">
        <w:t xml:space="preserve">Paradoxně skupinou skvrn může být i pouze jedna skvrna, neboť hlavním </w:t>
      </w:r>
      <w:r w:rsidR="00566416">
        <w:t>znakem</w:t>
      </w:r>
      <w:r w:rsidR="008326E2">
        <w:t xml:space="preserve"> skvrny je, že se jedná o jeden uzavřený systém s póly. Můžeme mít tedy velmi komplikovaný systém několika desítek skvrn a </w:t>
      </w:r>
      <w:r w:rsidR="00C27B45">
        <w:t>bude</w:t>
      </w:r>
      <w:r w:rsidR="008326E2">
        <w:t xml:space="preserve"> se jednat o jednu skupinu skvrn, stejně tak jako můžeme mít pouze jednu skvrnu a bude se také jednat</w:t>
      </w:r>
      <w:r w:rsidR="00C27B45">
        <w:t xml:space="preserve"> jen</w:t>
      </w:r>
      <w:r w:rsidR="008326E2">
        <w:t xml:space="preserve"> o jednu skupinu. </w:t>
      </w:r>
      <w:r w:rsidR="001E0F50">
        <w:t xml:space="preserve">Skvrny ve skupině mohou zanikat a přibývat, ale většinou </w:t>
      </w:r>
      <w:r w:rsidR="0011130A">
        <w:t>jsou patrné dvě</w:t>
      </w:r>
      <w:r w:rsidR="001E0F50">
        <w:t xml:space="preserve"> větší skvrn</w:t>
      </w:r>
      <w:r w:rsidR="0011130A">
        <w:t xml:space="preserve">y, které mají </w:t>
      </w:r>
      <w:r w:rsidR="0063401A">
        <w:t xml:space="preserve">svůj </w:t>
      </w:r>
      <w:r w:rsidR="0011130A">
        <w:t xml:space="preserve">specifický </w:t>
      </w:r>
      <w:r w:rsidR="0063401A">
        <w:t>název</w:t>
      </w:r>
      <w:r w:rsidR="0011130A">
        <w:t xml:space="preserve"> na základě své polohy</w:t>
      </w:r>
      <w:r w:rsidR="0063401A">
        <w:t>.</w:t>
      </w:r>
      <w:r w:rsidR="0011130A">
        <w:t xml:space="preserve"> Skvrna na západě se nazývá vedoucí, skvrna na východě chvostová</w:t>
      </w:r>
      <w:r w:rsidR="00CB6FD8">
        <w:rPr>
          <w:rStyle w:val="FootnoteReference"/>
        </w:rPr>
        <w:footnoteReference w:id="7"/>
      </w:r>
      <w:r w:rsidR="0011130A">
        <w:t>.</w:t>
      </w:r>
      <w:r w:rsidR="0063401A">
        <w:t xml:space="preserve"> </w:t>
      </w:r>
      <w:r w:rsidR="001E0F50">
        <w:t>Ty</w:t>
      </w:r>
      <w:r w:rsidR="00566416">
        <w:t>to skvrny</w:t>
      </w:r>
      <w:r w:rsidR="001E0F50">
        <w:t xml:space="preserve"> většinou přetrvají celou dobu výskytu </w:t>
      </w:r>
      <w:r w:rsidR="001E0F50" w:rsidRPr="0023030E">
        <w:t>sk</w:t>
      </w:r>
      <w:ins w:id="257" w:author="uzivatel" w:date="2024-03-20T11:38:00Z">
        <w:r w:rsidR="009D1FB9">
          <w:rPr>
            <w:highlight w:val="yellow"/>
          </w:rPr>
          <w:t>upiny</w:t>
        </w:r>
      </w:ins>
      <w:del w:id="258" w:author="uzivatel" w:date="2024-03-20T11:38:00Z">
        <w:r w:rsidR="001E0F50" w:rsidRPr="009D1FB9" w:rsidDel="009D1FB9">
          <w:rPr>
            <w:highlight w:val="yellow"/>
            <w:rPrChange w:id="259" w:author="uzivatel" w:date="2024-03-20T11:37:00Z">
              <w:rPr/>
            </w:rPrChange>
          </w:rPr>
          <w:delText>vrn</w:delText>
        </w:r>
      </w:del>
      <w:r w:rsidR="001E0F50">
        <w:t xml:space="preserve">. </w:t>
      </w:r>
      <w:r w:rsidR="00566416">
        <w:t>V</w:t>
      </w:r>
      <w:r w:rsidR="001E0F50">
        <w:t xml:space="preserve">elikost </w:t>
      </w:r>
      <w:ins w:id="260" w:author="uzivatel" w:date="2024-03-20T11:39:00Z">
        <w:del w:id="261" w:author="rubymailcitrine@gmail.com" w:date="2024-03-22T16:29:00Z">
          <w:r w:rsidR="009D1FB9" w:rsidRPr="009D1FB9" w:rsidDel="00A169E2">
            <w:rPr>
              <w:highlight w:val="yellow"/>
              <w:rPrChange w:id="262" w:author="uzivatel" w:date="2024-03-20T11:39:00Z">
                <w:rPr/>
              </w:rPrChange>
            </w:rPr>
            <w:delText xml:space="preserve">a </w:delText>
          </w:r>
          <w:commentRangeStart w:id="263"/>
          <w:r w:rsidR="009D1FB9" w:rsidRPr="009D1FB9" w:rsidDel="00A169E2">
            <w:rPr>
              <w:highlight w:val="yellow"/>
              <w:rPrChange w:id="264" w:author="uzivatel" w:date="2024-03-20T11:39:00Z">
                <w:rPr/>
              </w:rPrChange>
            </w:rPr>
            <w:delText>morfologie</w:delText>
          </w:r>
        </w:del>
      </w:ins>
      <w:commentRangeEnd w:id="263"/>
      <w:ins w:id="265" w:author="uzivatel" w:date="2024-03-20T11:40:00Z">
        <w:r w:rsidR="009D1FB9">
          <w:rPr>
            <w:rStyle w:val="CommentReference"/>
          </w:rPr>
          <w:commentReference w:id="263"/>
        </w:r>
      </w:ins>
      <w:ins w:id="266" w:author="uzivatel" w:date="2024-03-20T11:39:00Z">
        <w:r w:rsidR="009D1FB9">
          <w:t xml:space="preserve"> </w:t>
        </w:r>
      </w:ins>
      <w:r w:rsidR="001E0F50">
        <w:t>skupiny</w:t>
      </w:r>
      <w:r w:rsidR="00566416">
        <w:t>,</w:t>
      </w:r>
      <w:r w:rsidR="001E0F50">
        <w:t xml:space="preserve"> skvrny </w:t>
      </w:r>
      <w:r w:rsidR="00566416">
        <w:t xml:space="preserve">a další parametry skupiny </w:t>
      </w:r>
      <w:r w:rsidR="001E0F50">
        <w:t>m</w:t>
      </w:r>
      <w:r w:rsidR="00566416">
        <w:t>ají</w:t>
      </w:r>
      <w:r w:rsidR="001E0F50">
        <w:t xml:space="preserve"> vliv na životnost skupiny. Nejčastěji skupiny vydrží několik dní, </w:t>
      </w:r>
      <w:commentRangeStart w:id="267"/>
      <w:del w:id="268" w:author="rubymailcitrine@gmail.com" w:date="2024-03-22T16:37:00Z">
        <w:r w:rsidR="001E0F50" w:rsidRPr="009D1FB9" w:rsidDel="00A169E2">
          <w:rPr>
            <w:highlight w:val="yellow"/>
            <w:rPrChange w:id="269" w:author="uzivatel" w:date="2024-03-20T11:41:00Z">
              <w:rPr/>
            </w:rPrChange>
          </w:rPr>
          <w:delText>m</w:delText>
        </w:r>
      </w:del>
      <w:proofErr w:type="spellStart"/>
      <w:ins w:id="270" w:author="uzivatel" w:date="2024-03-20T11:42:00Z">
        <w:r w:rsidR="009D1FB9">
          <w:rPr>
            <w:highlight w:val="yellow"/>
          </w:rPr>
          <w:t>alé</w:t>
        </w:r>
      </w:ins>
      <w:proofErr w:type="spellEnd"/>
      <w:del w:id="271" w:author="uzivatel" w:date="2024-03-20T11:42:00Z">
        <w:r w:rsidR="001E0F50" w:rsidRPr="009D1FB9" w:rsidDel="009D1FB9">
          <w:rPr>
            <w:highlight w:val="yellow"/>
            <w:rPrChange w:id="272" w:author="uzivatel" w:date="2024-03-20T11:41:00Z">
              <w:rPr/>
            </w:rPrChange>
          </w:rPr>
          <w:delText>enší</w:delText>
        </w:r>
      </w:del>
      <w:commentRangeEnd w:id="267"/>
      <w:r w:rsidR="009D1FB9">
        <w:rPr>
          <w:rStyle w:val="CommentReference"/>
        </w:rPr>
        <w:commentReference w:id="267"/>
      </w:r>
      <w:r w:rsidR="001E0F50">
        <w:t xml:space="preserve"> jen několik hodin a větší mohou až několik </w:t>
      </w:r>
      <w:r w:rsidR="00566416">
        <w:t>týdnů</w:t>
      </w:r>
      <w:r w:rsidR="001E0F50">
        <w:t>.</w:t>
      </w:r>
      <w:r w:rsidR="00231D94" w:rsidRPr="00231D94">
        <w:t xml:space="preserve"> </w:t>
      </w:r>
    </w:p>
    <w:p w14:paraId="6B6CC8C6" w14:textId="20ACCF36" w:rsidR="00452D41" w:rsidRDefault="00452D41" w:rsidP="00452D41">
      <w:pPr>
        <w:pStyle w:val="Heading3"/>
      </w:pPr>
      <w:bookmarkStart w:id="273" w:name="_Toc159615774"/>
      <w:r>
        <w:t>Polarita skupin</w:t>
      </w:r>
      <w:bookmarkEnd w:id="273"/>
    </w:p>
    <w:p w14:paraId="516E33A7" w14:textId="6E5ABCA3" w:rsidR="00452D41" w:rsidRPr="00452D41" w:rsidRDefault="0046443E" w:rsidP="00452D4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3C4D62" wp14:editId="28392E4F">
                <wp:simplePos x="0" y="0"/>
                <wp:positionH relativeFrom="column">
                  <wp:posOffset>2082800</wp:posOffset>
                </wp:positionH>
                <wp:positionV relativeFrom="paragraph">
                  <wp:posOffset>1483995</wp:posOffset>
                </wp:positionV>
                <wp:extent cx="3676650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65F11" w14:textId="48A375C9" w:rsidR="00231D94" w:rsidRPr="00231D94" w:rsidRDefault="00231D94" w:rsidP="00231D94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6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Graf relativního čísla mezi lety 1929 a 2017 sesbírané skupinou </w:t>
                            </w:r>
                            <w:proofErr w:type="spellStart"/>
                            <w:r>
                              <w:t>Česlopol</w:t>
                            </w:r>
                            <w:proofErr w:type="spellEnd"/>
                            <w:r w:rsidR="0046443E">
                              <w:t xml:space="preserve"> </w:t>
                            </w:r>
                            <w:hyperlink r:id="rId28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https://www.asu.cas.cz/~sunwatch/public/files/Slunce/Grafy/graf_2009_2018/2018_SC_17-24.jpg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C4D62" id="Text Box 18" o:spid="_x0000_s1031" type="#_x0000_t202" style="position:absolute;left:0;text-align:left;margin-left:164pt;margin-top:116.85pt;width:289.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" stroked="f">
                <v:textbox style="mso-fit-shape-to-text:t" inset="0,0,0,0">
                  <w:txbxContent>
                    <w:p w14:paraId="2B365F11" w14:textId="48A375C9" w:rsidR="00231D94" w:rsidRPr="00231D94" w:rsidRDefault="00231D94" w:rsidP="00231D94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6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>: Graf relativního čísla mezi lety 1929 a 2017 sesbírané skupinou Česlopol</w:t>
                      </w:r>
                      <w:r w:rsidR="0046443E">
                        <w:t xml:space="preserve"> </w:t>
                      </w:r>
                      <w:hyperlink r:id="rId29" w:history="1">
                        <w:r w:rsidRPr="00682577">
                          <w:rPr>
                            <w:rStyle w:val="Hypertextovodkaz"/>
                          </w:rPr>
                          <w:t>https://www.asu.cas.cz/~sunwatch/public/files/Slunce/Grafy/graf_2009_2018/2018_SC_17-24.jpg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452D41">
        <w:t xml:space="preserve">Skupinu skvrn </w:t>
      </w:r>
      <w:r w:rsidR="00566416">
        <w:t>se označuje</w:t>
      </w:r>
      <w:r w:rsidR="00452D41">
        <w:t xml:space="preserve"> </w:t>
      </w:r>
      <w:del w:id="274" w:author="uzivatel" w:date="2024-03-20T11:44:00Z">
        <w:r w:rsidR="00452D41" w:rsidRPr="009D1FB9" w:rsidDel="009D1FB9">
          <w:rPr>
            <w:highlight w:val="yellow"/>
            <w:rPrChange w:id="275" w:author="uzivatel" w:date="2024-03-20T11:43:00Z">
              <w:rPr/>
            </w:rPrChange>
          </w:rPr>
          <w:delText xml:space="preserve">vždy </w:delText>
        </w:r>
        <w:commentRangeStart w:id="276"/>
        <w:r w:rsidR="00452D41" w:rsidRPr="009D1FB9" w:rsidDel="009D1FB9">
          <w:rPr>
            <w:highlight w:val="yellow"/>
            <w:rPrChange w:id="277" w:author="uzivatel" w:date="2024-03-20T11:43:00Z">
              <w:rPr/>
            </w:rPrChange>
          </w:rPr>
          <w:delText>buď</w:delText>
        </w:r>
        <w:commentRangeEnd w:id="276"/>
        <w:r w:rsidR="009D1FB9" w:rsidDel="009D1FB9">
          <w:rPr>
            <w:rStyle w:val="CommentReference"/>
          </w:rPr>
          <w:commentReference w:id="276"/>
        </w:r>
        <w:r w:rsidR="00452D41" w:rsidDel="009D1FB9">
          <w:delText xml:space="preserve"> </w:delText>
        </w:r>
      </w:del>
      <w:r w:rsidR="00452D41">
        <w:t>jako</w:t>
      </w:r>
      <w:del w:id="278" w:author="rubymailcitrine@gmail.com" w:date="2024-03-22T16:38:00Z">
        <w:r w:rsidR="00452D41" w:rsidDel="002E4627">
          <w:delText xml:space="preserve"> </w:delText>
        </w:r>
        <w:r w:rsidR="00452D41" w:rsidRPr="009D1FB9" w:rsidDel="002E4627">
          <w:rPr>
            <w:highlight w:val="yellow"/>
            <w:rPrChange w:id="279" w:author="uzivatel" w:date="2024-03-20T11:44:00Z">
              <w:rPr/>
            </w:rPrChange>
          </w:rPr>
          <w:delText>unipolární</w:delText>
        </w:r>
      </w:del>
      <w:ins w:id="280" w:author="uzivatel" w:date="2024-03-20T11:44:00Z">
        <w:del w:id="281" w:author="rubymailcitrine@gmail.com" w:date="2024-03-22T16:38:00Z">
          <w:r w:rsidR="009D1FB9" w:rsidRPr="009D1FB9" w:rsidDel="002E4627">
            <w:rPr>
              <w:highlight w:val="yellow"/>
              <w:rPrChange w:id="282" w:author="uzivatel" w:date="2024-03-20T11:44:00Z">
                <w:rPr/>
              </w:rPrChange>
            </w:rPr>
            <w:delText>,</w:delText>
          </w:r>
        </w:del>
      </w:ins>
      <w:del w:id="283" w:author="rubymailcitrine@gmail.com" w:date="2024-03-22T16:38:00Z">
        <w:r w:rsidR="00452D41" w:rsidRPr="009D1FB9" w:rsidDel="002E4627">
          <w:rPr>
            <w:highlight w:val="yellow"/>
            <w:rPrChange w:id="284" w:author="uzivatel" w:date="2024-03-20T11:44:00Z">
              <w:rPr/>
            </w:rPrChange>
          </w:rPr>
          <w:delText xml:space="preserve"> nebo bipolární</w:delText>
        </w:r>
      </w:del>
      <w:ins w:id="285" w:author="uzivatel" w:date="2024-03-20T11:44:00Z">
        <w:del w:id="286" w:author="rubymailcitrine@gmail.com" w:date="2024-03-22T16:38:00Z">
          <w:r w:rsidR="009D1FB9" w:rsidRPr="009D1FB9" w:rsidDel="002E4627">
            <w:rPr>
              <w:highlight w:val="yellow"/>
              <w:rPrChange w:id="287" w:author="uzivatel" w:date="2024-03-20T11:44:00Z">
                <w:rPr/>
              </w:rPrChange>
            </w:rPr>
            <w:delText xml:space="preserve"> nebo multipolární</w:delText>
          </w:r>
        </w:del>
      </w:ins>
      <w:r w:rsidR="00452D41">
        <w:t xml:space="preserve">. Bipolární skupina je ta skupina, která má více než dvě skvrny, a magnetické pole v minimálně jedné z nich vystupuje a v dalších skvrnách nebo skvrně opět vstupuje do Slunce. U těchto </w:t>
      </w:r>
      <w:r w:rsidR="005A2A79">
        <w:t>skupin</w:t>
      </w:r>
      <w:r w:rsidR="00452D41">
        <w:t xml:space="preserve"> lze poté například pomocí magnetografu určit záporný a kladný pól skupiny. </w:t>
      </w:r>
      <w:r w:rsidR="0011130A">
        <w:t xml:space="preserve">Skvrna vedoucí a chvostová (odkaz) mají vždy opačnou polaritu. </w:t>
      </w:r>
      <w:r w:rsidR="00452D41">
        <w:t>Naopak u unipolárních skupin</w:t>
      </w:r>
      <w:r w:rsidR="00C27B45">
        <w:t xml:space="preserve"> </w:t>
      </w:r>
      <w:r w:rsidR="00452D41">
        <w:t>magnetick</w:t>
      </w:r>
      <w:r w:rsidR="005A2A79">
        <w:t>é</w:t>
      </w:r>
      <w:r w:rsidR="00452D41">
        <w:t xml:space="preserve"> </w:t>
      </w:r>
      <w:r w:rsidR="005A2A79">
        <w:t>indukční čáry</w:t>
      </w:r>
      <w:r w:rsidR="00452D41">
        <w:t xml:space="preserve"> </w:t>
      </w:r>
      <w:r w:rsidR="00C27B45">
        <w:t xml:space="preserve">ze skvrny pouze </w:t>
      </w:r>
      <w:r w:rsidR="00452D41">
        <w:t>vystupuj</w:t>
      </w:r>
      <w:r w:rsidR="005A2A79">
        <w:t>í</w:t>
      </w:r>
      <w:r w:rsidR="00452D41">
        <w:t xml:space="preserve"> a </w:t>
      </w:r>
      <w:r w:rsidR="005A2A79">
        <w:t>do žádného konkrétního pólu nevstupují</w:t>
      </w:r>
      <w:r w:rsidR="00452D41">
        <w:t>. Ve skutečnosti se ale rovnoměrně napojí na celý sluneční disk.</w:t>
      </w:r>
      <w:r w:rsidR="0063401A">
        <w:t xml:space="preserve"> Unipolární skupiny by tedy měli mít pouze jednu skvrnu, neboť při více skvrnách se ze systému stane bipolární </w:t>
      </w:r>
      <w:commentRangeStart w:id="288"/>
      <w:r w:rsidR="0063401A">
        <w:t>systém</w:t>
      </w:r>
      <w:commentRangeEnd w:id="288"/>
      <w:r w:rsidR="009D1FB9">
        <w:rPr>
          <w:rStyle w:val="CommentReference"/>
        </w:rPr>
        <w:commentReference w:id="288"/>
      </w:r>
      <w:r w:rsidR="0063401A">
        <w:t>.</w:t>
      </w:r>
      <w:ins w:id="289" w:author="uzivatel" w:date="2024-03-20T11:45:00Z">
        <w:r w:rsidR="009D1FB9">
          <w:t xml:space="preserve"> </w:t>
        </w:r>
      </w:ins>
    </w:p>
    <w:p w14:paraId="643A2488" w14:textId="4CC5DA56" w:rsidR="002112EC" w:rsidRDefault="002112EC" w:rsidP="002112EC">
      <w:pPr>
        <w:pStyle w:val="Heading3"/>
      </w:pPr>
      <w:bookmarkStart w:id="290" w:name="_Toc159615775"/>
      <w:r>
        <w:lastRenderedPageBreak/>
        <w:t>Relativní číslo</w:t>
      </w:r>
      <w:bookmarkEnd w:id="290"/>
    </w:p>
    <w:p w14:paraId="055867CD" w14:textId="107BECA8" w:rsidR="001E0F50" w:rsidRPr="001E0F50" w:rsidRDefault="001E0F50" w:rsidP="001E0F50">
      <w:r>
        <w:t>S velikostí a počtem skvrn ve skupinách velmi úzce souvisí relativní číslo, což je index, který se používá k určení celkové aktivity Slunce. Tento index zavedl astronom Rudolf Wolf někdy v 19. století</w:t>
      </w:r>
      <w:r w:rsidR="00CB6FD8">
        <w:rPr>
          <w:rStyle w:val="FootnoteReference"/>
        </w:rPr>
        <w:footnoteReference w:id="8"/>
      </w:r>
      <w:r>
        <w:t>.</w:t>
      </w:r>
      <w:commentRangeStart w:id="291"/>
      <w:ins w:id="292" w:author="uzivatel" w:date="2024-03-20T11:46:00Z">
        <w:del w:id="293" w:author="rubymailcitrine@gmail.com" w:date="2024-03-22T16:39:00Z">
          <w:r w:rsidR="009D1FB9" w:rsidRPr="009D1FB9" w:rsidDel="002E4627">
            <w:rPr>
              <w:shd w:val="clear" w:color="auto" w:fill="FFFF00"/>
              <w:rPrChange w:id="294" w:author="uzivatel" w:date="2024-03-20T11:47:00Z">
                <w:rPr/>
              </w:rPrChange>
            </w:rPr>
            <w:delText xml:space="preserve"> </w:delText>
          </w:r>
        </w:del>
        <w:commentRangeEnd w:id="291"/>
        <w:r w:rsidR="009D1FB9">
          <w:rPr>
            <w:rStyle w:val="CommentReference"/>
          </w:rPr>
          <w:commentReference w:id="291"/>
        </w:r>
      </w:ins>
      <w:r>
        <w:t xml:space="preserve">Výpočet tohoto indexu je velmi jednoduchý, relativní číslo R dostaneme jakožto součet desetinásobku </w:t>
      </w:r>
      <w:r w:rsidR="00352709">
        <w:t xml:space="preserve">počtu </w:t>
      </w:r>
      <w:r>
        <w:t>skupin skvrn na slunečním disku</w:t>
      </w:r>
      <w:ins w:id="295" w:author="uzivatel" w:date="2024-03-20T11:48:00Z">
        <w:del w:id="296" w:author="rubymailcitrine@gmail.com" w:date="2024-03-22T16:41:00Z">
          <w:r w:rsidR="008F5F4F" w:rsidRPr="008F5F4F" w:rsidDel="002E4627">
            <w:rPr>
              <w:shd w:val="clear" w:color="auto" w:fill="FFFF00"/>
              <w:rPrChange w:id="297" w:author="uzivatel" w:date="2024-03-20T11:49:00Z">
                <w:rPr/>
              </w:rPrChange>
            </w:rPr>
            <w:delText xml:space="preserve">, ke </w:delText>
          </w:r>
        </w:del>
      </w:ins>
      <w:ins w:id="298" w:author="uzivatel" w:date="2024-03-20T11:49:00Z">
        <w:del w:id="299" w:author="rubymailcitrine@gmail.com" w:date="2024-03-22T16:41:00Z">
          <w:r w:rsidR="008F5F4F" w:rsidRPr="008F5F4F" w:rsidDel="002E4627">
            <w:rPr>
              <w:shd w:val="clear" w:color="auto" w:fill="FFFF00"/>
              <w:rPrChange w:id="300" w:author="uzivatel" w:date="2024-03-20T11:49:00Z">
                <w:rPr/>
              </w:rPrChange>
            </w:rPr>
            <w:delText>kterému přičteme počet</w:delText>
          </w:r>
        </w:del>
      </w:ins>
      <w:r>
        <w:t xml:space="preserve"> </w:t>
      </w:r>
      <w:commentRangeStart w:id="301"/>
      <w:del w:id="302" w:author="uzivatel" w:date="2024-03-20T11:48:00Z">
        <w:r w:rsidRPr="008F5F4F" w:rsidDel="008F5F4F">
          <w:rPr>
            <w:highlight w:val="yellow"/>
            <w:rPrChange w:id="303" w:author="uzivatel" w:date="2024-03-20T11:48:00Z">
              <w:rPr/>
            </w:rPrChange>
          </w:rPr>
          <w:delText>a</w:delText>
        </w:r>
      </w:del>
      <w:commentRangeEnd w:id="301"/>
      <w:r w:rsidR="008F5F4F">
        <w:rPr>
          <w:rStyle w:val="CommentReference"/>
        </w:rPr>
        <w:commentReference w:id="301"/>
      </w:r>
      <w:r>
        <w:t xml:space="preserve"> jednotlivých skupin ve skvrnách. Tento index, někdy zvaný Wolfovo číslo, má většinou hodnotu mezi 0 a</w:t>
      </w:r>
      <w:del w:id="304" w:author="rubymailcitrine@gmail.com" w:date="2024-03-22T16:41:00Z">
        <w:r w:rsidDel="002E4627">
          <w:delText xml:space="preserve"> </w:delText>
        </w:r>
        <w:commentRangeStart w:id="305"/>
        <w:r w:rsidRPr="008F5F4F" w:rsidDel="002E4627">
          <w:rPr>
            <w:shd w:val="clear" w:color="auto" w:fill="FFFF00"/>
            <w:rPrChange w:id="306" w:author="uzivatel" w:date="2024-03-20T11:50:00Z">
              <w:rPr/>
            </w:rPrChange>
          </w:rPr>
          <w:delText>300</w:delText>
        </w:r>
        <w:r w:rsidR="00CB6FD8" w:rsidRPr="008F5F4F" w:rsidDel="002E4627">
          <w:rPr>
            <w:rStyle w:val="FootnoteReference"/>
            <w:shd w:val="clear" w:color="auto" w:fill="FFFF00"/>
            <w:rPrChange w:id="307" w:author="uzivatel" w:date="2024-03-20T11:50:00Z">
              <w:rPr>
                <w:rStyle w:val="FootnoteReference"/>
              </w:rPr>
            </w:rPrChange>
          </w:rPr>
          <w:footnoteReference w:id="9"/>
        </w:r>
      </w:del>
      <w:commentRangeEnd w:id="305"/>
      <w:r w:rsidR="008F5F4F">
        <w:rPr>
          <w:rStyle w:val="CommentReference"/>
        </w:rPr>
        <w:commentReference w:id="305"/>
      </w:r>
      <w:r>
        <w:t xml:space="preserve">. Díky tomu, že tento index </w:t>
      </w:r>
      <w:r w:rsidR="005A2A79">
        <w:t xml:space="preserve">je </w:t>
      </w:r>
      <w:commentRangeStart w:id="310"/>
      <w:commentRangeStart w:id="311"/>
      <w:r w:rsidR="005A2A79">
        <w:t>zaznamenává</w:t>
      </w:r>
      <w:ins w:id="312" w:author="uzivatel" w:date="2024-03-20T11:51:00Z">
        <w:del w:id="313" w:author="rubymailcitrine@gmail.com" w:date="2024-03-22T16:41:00Z">
          <w:r w:rsidR="008F5F4F" w:rsidRPr="008F5F4F" w:rsidDel="002E4627">
            <w:rPr>
              <w:highlight w:val="yellow"/>
              <w:rPrChange w:id="314" w:author="uzivatel" w:date="2024-03-20T11:51:00Z">
                <w:rPr/>
              </w:rPrChange>
            </w:rPr>
            <w:delText>n</w:delText>
          </w:r>
        </w:del>
      </w:ins>
      <w:del w:id="315" w:author="rubymailcitrine@gmail.com" w:date="2024-03-22T16:41:00Z">
        <w:r w:rsidR="005A2A79" w:rsidRPr="008F5F4F" w:rsidDel="002E4627">
          <w:rPr>
            <w:highlight w:val="yellow"/>
            <w:rPrChange w:id="316" w:author="uzivatel" w:date="2024-03-20T11:51:00Z">
              <w:rPr/>
            </w:rPrChange>
          </w:rPr>
          <w:delText>m</w:delText>
        </w:r>
      </w:del>
      <w:commentRangeEnd w:id="310"/>
      <w:r w:rsidR="008F5F4F">
        <w:rPr>
          <w:rStyle w:val="CommentReference"/>
        </w:rPr>
        <w:commentReference w:id="310"/>
      </w:r>
      <w:commentRangeEnd w:id="311"/>
      <w:r w:rsidR="002E4627">
        <w:rPr>
          <w:rStyle w:val="CommentReference"/>
        </w:rPr>
        <w:commentReference w:id="311"/>
      </w:r>
      <w:r>
        <w:t xml:space="preserve"> už přes dvě století hodí se dobře k pozorování celkové aktivity Slunce. </w:t>
      </w:r>
      <w:r w:rsidR="00744B77">
        <w:t>I přesto, ale index není perfektní a existují</w:t>
      </w:r>
      <w:r w:rsidR="005A2A79">
        <w:t xml:space="preserve"> i</w:t>
      </w:r>
      <w:r w:rsidR="00744B77">
        <w:t xml:space="preserve"> jiné indexy</w:t>
      </w:r>
      <w:r w:rsidR="00C27B45">
        <w:t xml:space="preserve"> k popsání sluneční aktivity</w:t>
      </w:r>
      <w:r w:rsidR="00744B77">
        <w:t xml:space="preserve">. </w:t>
      </w:r>
      <w:bookmarkStart w:id="317" w:name="_Hlk162018110"/>
      <w:ins w:id="318" w:author="uzivatel" w:date="2024-03-20T11:52:00Z">
        <w:del w:id="319" w:author="rubymailcitrine@gmail.com" w:date="2024-03-22T16:56:00Z">
          <w:r w:rsidR="008F5F4F" w:rsidRPr="008F5F4F" w:rsidDel="008F43CE">
            <w:rPr>
              <w:highlight w:val="yellow"/>
              <w:rPrChange w:id="320" w:author="uzivatel" w:date="2024-03-20T11:55:00Z">
                <w:rPr/>
              </w:rPrChange>
            </w:rPr>
            <w:delText>V praxi je ještě</w:delText>
          </w:r>
        </w:del>
      </w:ins>
      <w:ins w:id="321" w:author="uzivatel" w:date="2024-03-20T11:53:00Z">
        <w:del w:id="322" w:author="rubymailcitrine@gmail.com" w:date="2024-03-22T16:56:00Z">
          <w:r w:rsidR="008F5F4F" w:rsidRPr="008F5F4F" w:rsidDel="008F43CE">
            <w:rPr>
              <w:highlight w:val="yellow"/>
              <w:rPrChange w:id="323" w:author="uzivatel" w:date="2024-03-20T11:55:00Z">
                <w:rPr/>
              </w:rPrChange>
            </w:rPr>
            <w:delText xml:space="preserve"> </w:delText>
          </w:r>
        </w:del>
      </w:ins>
      <w:ins w:id="324" w:author="uzivatel" w:date="2024-03-20T11:52:00Z">
        <w:del w:id="325" w:author="rubymailcitrine@gmail.com" w:date="2024-03-22T16:56:00Z">
          <w:r w:rsidR="008F5F4F" w:rsidRPr="008F5F4F" w:rsidDel="008F43CE">
            <w:rPr>
              <w:highlight w:val="yellow"/>
              <w:rPrChange w:id="326" w:author="uzivatel" w:date="2024-03-20T11:55:00Z">
                <w:rPr/>
              </w:rPrChange>
            </w:rPr>
            <w:delText xml:space="preserve">výsledné relativní číslo násobené </w:delText>
          </w:r>
        </w:del>
      </w:ins>
      <w:ins w:id="327" w:author="uzivatel" w:date="2024-03-20T11:53:00Z">
        <w:del w:id="328" w:author="rubymailcitrine@gmail.com" w:date="2024-03-22T16:56:00Z">
          <w:r w:rsidR="008F5F4F" w:rsidRPr="008F5F4F" w:rsidDel="008F43CE">
            <w:rPr>
              <w:highlight w:val="yellow"/>
              <w:rPrChange w:id="329" w:author="uzivatel" w:date="2024-03-20T11:55:00Z">
                <w:rPr/>
              </w:rPrChange>
            </w:rPr>
            <w:delText xml:space="preserve">empirickým </w:delText>
          </w:r>
        </w:del>
      </w:ins>
      <w:ins w:id="330" w:author="uzivatel" w:date="2024-03-20T11:52:00Z">
        <w:del w:id="331" w:author="rubymailcitrine@gmail.com" w:date="2024-03-22T16:56:00Z">
          <w:r w:rsidR="008F5F4F" w:rsidRPr="008F5F4F" w:rsidDel="008F43CE">
            <w:rPr>
              <w:highlight w:val="yellow"/>
              <w:rPrChange w:id="332" w:author="uzivatel" w:date="2024-03-20T11:55:00Z">
                <w:rPr/>
              </w:rPrChange>
            </w:rPr>
            <w:delText>koeficientem, který zohled</w:delText>
          </w:r>
        </w:del>
      </w:ins>
      <w:ins w:id="333" w:author="uzivatel" w:date="2024-03-20T11:54:00Z">
        <w:del w:id="334" w:author="rubymailcitrine@gmail.com" w:date="2024-03-22T16:56:00Z">
          <w:r w:rsidR="008F5F4F" w:rsidRPr="008F5F4F" w:rsidDel="008F43CE">
            <w:rPr>
              <w:highlight w:val="yellow"/>
              <w:rPrChange w:id="335" w:author="uzivatel" w:date="2024-03-20T11:55:00Z">
                <w:rPr/>
              </w:rPrChange>
            </w:rPr>
            <w:delText xml:space="preserve">ňuje různé průměry pozorovacích přístrojů a také </w:delText>
          </w:r>
        </w:del>
      </w:ins>
      <w:ins w:id="336" w:author="uzivatel" w:date="2024-03-20T11:55:00Z">
        <w:del w:id="337" w:author="rubymailcitrine@gmail.com" w:date="2024-03-22T16:56:00Z">
          <w:r w:rsidR="008F5F4F" w:rsidRPr="008F5F4F" w:rsidDel="008F43CE">
            <w:rPr>
              <w:highlight w:val="yellow"/>
              <w:rPrChange w:id="338" w:author="uzivatel" w:date="2024-03-20T11:55:00Z">
                <w:rPr/>
              </w:rPrChange>
            </w:rPr>
            <w:delText xml:space="preserve">různé </w:delText>
          </w:r>
        </w:del>
      </w:ins>
      <w:ins w:id="339" w:author="uzivatel" w:date="2024-03-20T11:54:00Z">
        <w:del w:id="340" w:author="rubymailcitrine@gmail.com" w:date="2024-03-22T16:56:00Z">
          <w:r w:rsidR="008F5F4F" w:rsidRPr="008F5F4F" w:rsidDel="008F43CE">
            <w:rPr>
              <w:highlight w:val="yellow"/>
              <w:rPrChange w:id="341" w:author="uzivatel" w:date="2024-03-20T11:55:00Z">
                <w:rPr/>
              </w:rPrChange>
            </w:rPr>
            <w:delText>pozorovací</w:delText>
          </w:r>
        </w:del>
      </w:ins>
      <w:ins w:id="342" w:author="uzivatel" w:date="2024-03-20T11:55:00Z">
        <w:del w:id="343" w:author="rubymailcitrine@gmail.com" w:date="2024-03-22T16:56:00Z">
          <w:r w:rsidR="008F5F4F" w:rsidRPr="008F5F4F" w:rsidDel="008F43CE">
            <w:rPr>
              <w:highlight w:val="yellow"/>
              <w:rPrChange w:id="344" w:author="uzivatel" w:date="2024-03-20T11:55:00Z">
                <w:rPr/>
              </w:rPrChange>
            </w:rPr>
            <w:delText xml:space="preserve"> schopnosti jednotlivých </w:delText>
          </w:r>
          <w:commentRangeStart w:id="345"/>
          <w:r w:rsidR="008F5F4F" w:rsidRPr="008F5F4F" w:rsidDel="008F43CE">
            <w:rPr>
              <w:highlight w:val="yellow"/>
              <w:rPrChange w:id="346" w:author="uzivatel" w:date="2024-03-20T11:55:00Z">
                <w:rPr/>
              </w:rPrChange>
            </w:rPr>
            <w:delText>pozorovatelů</w:delText>
          </w:r>
        </w:del>
        <w:commentRangeEnd w:id="345"/>
        <w:r w:rsidR="008F5F4F">
          <w:rPr>
            <w:rStyle w:val="CommentReference"/>
          </w:rPr>
          <w:commentReference w:id="345"/>
        </w:r>
        <w:del w:id="347" w:author="rubymailcitrine@gmail.com" w:date="2024-03-22T16:56:00Z">
          <w:r w:rsidR="008F5F4F" w:rsidRPr="008F5F4F" w:rsidDel="008F43CE">
            <w:rPr>
              <w:highlight w:val="yellow"/>
              <w:rPrChange w:id="348" w:author="uzivatel" w:date="2024-03-20T11:55:00Z">
                <w:rPr/>
              </w:rPrChange>
            </w:rPr>
            <w:delText>.</w:delText>
          </w:r>
        </w:del>
      </w:ins>
      <w:bookmarkEnd w:id="317"/>
    </w:p>
    <w:p w14:paraId="38E0FE13" w14:textId="57204131" w:rsidR="00A25914" w:rsidRDefault="00A25914" w:rsidP="00A25914">
      <w:pPr>
        <w:pStyle w:val="Heading2"/>
      </w:pPr>
      <w:bookmarkStart w:id="349" w:name="_Toc159615776"/>
      <w:r>
        <w:t>Klasifikace aktivní oblasti</w:t>
      </w:r>
      <w:bookmarkEnd w:id="349"/>
    </w:p>
    <w:p w14:paraId="0B71E3FF" w14:textId="24D8F218" w:rsidR="00744B77" w:rsidRPr="00744B77" w:rsidRDefault="00744B77" w:rsidP="00744B77">
      <w:r>
        <w:t>Skupiny</w:t>
      </w:r>
      <w:r w:rsidR="00476217">
        <w:t xml:space="preserve"> skvrn, také nazývány aktivní</w:t>
      </w:r>
      <w:r w:rsidR="005A2A79">
        <w:t>mi</w:t>
      </w:r>
      <w:r w:rsidR="00476217">
        <w:t xml:space="preserve"> oblast</w:t>
      </w:r>
      <w:r w:rsidR="005A2A79">
        <w:t>mi,</w:t>
      </w:r>
      <w:r>
        <w:t xml:space="preserve"> se</w:t>
      </w:r>
      <w:r w:rsidR="005A2A79">
        <w:t xml:space="preserve"> navzájem dokáží velmi odlišovat</w:t>
      </w:r>
      <w:r w:rsidR="00476217">
        <w:t>,</w:t>
      </w:r>
      <w:r>
        <w:t xml:space="preserve"> a proto bylo nutné zavést nějaký systém. </w:t>
      </w:r>
      <w:r w:rsidR="005A2A79">
        <w:t>Nyní e</w:t>
      </w:r>
      <w:r>
        <w:t>xistuje mnoho těchto klasifikací, které zohledňují například velikost skupiny, polaritu skupiny, rozložení skupiny at</w:t>
      </w:r>
      <w:r w:rsidR="005A2A79">
        <w:t>p</w:t>
      </w:r>
      <w:r>
        <w:t xml:space="preserve">. </w:t>
      </w:r>
      <w:r w:rsidR="005F7181">
        <w:t xml:space="preserve">Hlavní motivací ve vytváření nových klasifikací je zlepšení predikce tvorby erupcí na základě struktury skvrny. V tuto chvíli zatím neexistuje vyhovující metoda k přesnému predikování tvorbu erupcí, jedná se o velmi komplikovaný úkol. </w:t>
      </w:r>
    </w:p>
    <w:p w14:paraId="024A59F4" w14:textId="60AB6DCE" w:rsidR="00A25914" w:rsidRDefault="00A25914" w:rsidP="00A25914">
      <w:pPr>
        <w:pStyle w:val="Heading3"/>
      </w:pPr>
      <w:bookmarkStart w:id="350" w:name="_Toc159615777"/>
      <w:r w:rsidRPr="00A25914">
        <w:t>Curyšská klasifikace</w:t>
      </w:r>
      <w:bookmarkEnd w:id="350"/>
    </w:p>
    <w:p w14:paraId="46D90A06" w14:textId="7F3B40FB" w:rsidR="00C773BE" w:rsidRDefault="00744B77" w:rsidP="009F6E7C">
      <w:r w:rsidRPr="00D02B16">
        <w:t>Jedna z prvních a používaných</w:t>
      </w:r>
      <w:r w:rsidR="005A2A79">
        <w:t xml:space="preserve"> klasifikací</w:t>
      </w:r>
      <w:r w:rsidRPr="00D02B16">
        <w:t xml:space="preserve"> je </w:t>
      </w:r>
      <w:r w:rsidR="00476217">
        <w:t>C</w:t>
      </w:r>
      <w:r w:rsidRPr="00D02B16">
        <w:t>uryšská klasifikace, která byla zavedena v roce 1938 M. Wiedermaiere</w:t>
      </w:r>
      <w:r w:rsidR="009B553D">
        <w:t>m</w:t>
      </w:r>
      <w:r w:rsidR="00820BAA" w:rsidRPr="00D02B16">
        <w:t>.</w:t>
      </w:r>
      <w:r w:rsidR="0046443E" w:rsidRPr="0046443E">
        <w:t xml:space="preserve"> </w:t>
      </w:r>
    </w:p>
    <w:p w14:paraId="5C2196DE" w14:textId="1D46D63C" w:rsidR="005A2A79" w:rsidRDefault="0046443E" w:rsidP="009F6E7C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DD6AEF" wp14:editId="276D4429">
                <wp:simplePos x="0" y="0"/>
                <wp:positionH relativeFrom="margin">
                  <wp:align>right</wp:align>
                </wp:positionH>
                <wp:positionV relativeFrom="paragraph">
                  <wp:posOffset>3763010</wp:posOffset>
                </wp:positionV>
                <wp:extent cx="2971165" cy="635"/>
                <wp:effectExtent l="0" t="0" r="635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29137" w14:textId="5462B6CD" w:rsidR="0046443E" w:rsidRPr="0046443E" w:rsidRDefault="0046443E" w:rsidP="0046443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7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Příklady </w:t>
                            </w:r>
                            <w:proofErr w:type="spellStart"/>
                            <w:r>
                              <w:t>jednotl</w:t>
                            </w:r>
                            <w:ins w:id="351" w:author="uzivatel" w:date="2024-03-20T12:02:00Z">
                              <w:del w:id="352" w:author="rubymailcitrine@gmail.com" w:date="2024-03-22T16:59:00Z">
                                <w:r w:rsidR="005438D2" w:rsidRPr="00E566D1" w:rsidDel="00CB35B5">
                                  <w:rPr>
                                    <w:highlight w:val="yellow"/>
                                    <w:rPrChange w:id="353" w:author="uzivatel" w:date="2024-03-21T09:36:00Z">
                                      <w:rPr/>
                                    </w:rPrChange>
                                  </w:rPr>
                                  <w:delText>i</w:delText>
                                </w:r>
                              </w:del>
                            </w:ins>
                            <w:del w:id="354" w:author="rubymailcitrine@gmail.com" w:date="2024-03-22T16:59:00Z">
                              <w:r w:rsidRPr="00E566D1" w:rsidDel="00CB35B5">
                                <w:rPr>
                                  <w:highlight w:val="yellow"/>
                                  <w:rPrChange w:id="355" w:author="uzivatel" w:date="2024-03-21T09:36:00Z">
                                    <w:rPr/>
                                  </w:rPrChange>
                                </w:rPr>
                                <w:delText>v</w:delText>
                              </w:r>
                            </w:del>
                            <w:r>
                              <w:t>ých</w:t>
                            </w:r>
                            <w:proofErr w:type="spellEnd"/>
                            <w:r>
                              <w:t xml:space="preserve"> tříd Curyšské klasifikace </w:t>
                            </w:r>
                            <w:hyperlink r:id="rId30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https://www.asu.cas.cz/~sunwatch/public/files/other/clanky/2021/Examples-of-the-Zuerich-classification-of-sunspot-groups-source-Bray-and-Loughhead.jpg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DD6AEF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32" type="#_x0000_t202" style="position:absolute;left:0;text-align:left;margin-left:182.75pt;margin-top:296.3pt;width:233.95pt;height:.05pt;z-index:2516807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" stroked="f">
                <v:textbox style="mso-fit-shape-to-text:t" inset="0,0,0,0">
                  <w:txbxContent>
                    <w:p w14:paraId="08229137" w14:textId="5462B6CD" w:rsidR="0046443E" w:rsidRPr="0046443E" w:rsidRDefault="0046443E" w:rsidP="0046443E">
                      <w:pPr>
                        <w:pStyle w:val="Caption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7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Příklady </w:t>
                      </w:r>
                      <w:proofErr w:type="spellStart"/>
                      <w:r>
                        <w:t>jednotl</w:t>
                      </w:r>
                      <w:ins w:id="356" w:author="uzivatel" w:date="2024-03-20T12:02:00Z">
                        <w:del w:id="357" w:author="rubymailcitrine@gmail.com" w:date="2024-03-22T16:59:00Z">
                          <w:r w:rsidR="005438D2" w:rsidRPr="00E566D1" w:rsidDel="00CB35B5">
                            <w:rPr>
                              <w:highlight w:val="yellow"/>
                              <w:rPrChange w:id="358" w:author="uzivatel" w:date="2024-03-21T09:36:00Z">
                                <w:rPr/>
                              </w:rPrChange>
                            </w:rPr>
                            <w:delText>i</w:delText>
                          </w:r>
                        </w:del>
                      </w:ins>
                      <w:del w:id="359" w:author="rubymailcitrine@gmail.com" w:date="2024-03-22T16:59:00Z">
                        <w:r w:rsidRPr="00E566D1" w:rsidDel="00CB35B5">
                          <w:rPr>
                            <w:highlight w:val="yellow"/>
                            <w:rPrChange w:id="360" w:author="uzivatel" w:date="2024-03-21T09:36:00Z">
                              <w:rPr/>
                            </w:rPrChange>
                          </w:rPr>
                          <w:delText>v</w:delText>
                        </w:r>
                      </w:del>
                      <w:r>
                        <w:t>ých</w:t>
                      </w:r>
                      <w:proofErr w:type="spellEnd"/>
                      <w:r>
                        <w:t xml:space="preserve"> tříd Curyšské klasifikace </w:t>
                      </w:r>
                      <w:hyperlink r:id="rId31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https://www.asu.cas.cz/~sunwatch/public/files/other/clanky/2021/Examples-of-the-Zuerich-classification-of-sunspot-groups-source-Bray-and-Loughhead.jpg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78720" behindDoc="0" locked="0" layoutInCell="1" allowOverlap="1" wp14:anchorId="2D11E353" wp14:editId="2112573A">
            <wp:simplePos x="0" y="0"/>
            <wp:positionH relativeFrom="margin">
              <wp:align>right</wp:align>
            </wp:positionH>
            <wp:positionV relativeFrom="paragraph">
              <wp:posOffset>1144905</wp:posOffset>
            </wp:positionV>
            <wp:extent cx="2971165" cy="2571750"/>
            <wp:effectExtent l="0" t="0" r="635" b="0"/>
            <wp:wrapSquare wrapText="bothSides"/>
            <wp:docPr id="19" name="Picture 19" descr="Examples of the Zürich classification of sunspot groups (source: Bray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xamples of the Zürich classification of sunspot groups (source: Bray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B77" w:rsidRPr="00D02B16">
        <w:t>Klasifikace má celkem devět tříd: A, B, C, D, E, F, G, H, J a každá tato skupina má svou definici</w:t>
      </w:r>
      <w:r w:rsidR="00CB6FD8">
        <w:rPr>
          <w:rStyle w:val="FootnoteReference"/>
        </w:rPr>
        <w:footnoteReference w:id="10"/>
      </w:r>
      <w:r w:rsidR="00744B77" w:rsidRPr="00D02B16">
        <w:t xml:space="preserve">. </w:t>
      </w:r>
      <w:r w:rsidR="00F67BA4" w:rsidRPr="00D02B16">
        <w:t xml:space="preserve">Skupina třídy A, sestává z jednoho nebo více skvrn bez penumbry a bez bipolární konfigurace. Třídou B označíme skupinu bez penumbry s bipolární konfigurací. Třída C je bipolární skupina skvrna s jednou skvrnou, která má penumbru. </w:t>
      </w:r>
      <w:r w:rsidR="00820BAA" w:rsidRPr="00D02B16">
        <w:t xml:space="preserve">Pokud se jedná o skupinu jejíž největší skvrna má penumbru </w:t>
      </w:r>
      <w:ins w:id="361" w:author="uzivatel" w:date="2024-03-20T11:58:00Z">
        <w:del w:id="362" w:author="rubymailcitrine@gmail.com" w:date="2024-03-22T16:59:00Z">
          <w:r w:rsidR="005438D2" w:rsidRPr="005438D2" w:rsidDel="00CB35B5">
            <w:rPr>
              <w:highlight w:val="yellow"/>
              <w:rPrChange w:id="363" w:author="uzivatel" w:date="2024-03-20T11:59:00Z">
                <w:rPr/>
              </w:rPrChange>
            </w:rPr>
            <w:delText xml:space="preserve">ve </w:delText>
          </w:r>
          <w:commentRangeStart w:id="364"/>
          <w:r w:rsidR="005438D2" w:rsidRPr="005438D2" w:rsidDel="00CB35B5">
            <w:rPr>
              <w:highlight w:val="yellow"/>
              <w:rPrChange w:id="365" w:author="uzivatel" w:date="2024-03-20T11:59:00Z">
                <w:rPr/>
              </w:rPrChange>
            </w:rPr>
            <w:delText>vedoucí</w:delText>
          </w:r>
        </w:del>
      </w:ins>
      <w:commentRangeEnd w:id="364"/>
      <w:ins w:id="366" w:author="uzivatel" w:date="2024-03-20T11:59:00Z">
        <w:r w:rsidR="005438D2">
          <w:rPr>
            <w:rStyle w:val="CommentReference"/>
          </w:rPr>
          <w:commentReference w:id="364"/>
        </w:r>
      </w:ins>
      <w:ins w:id="367" w:author="uzivatel" w:date="2024-03-20T11:58:00Z">
        <w:del w:id="368" w:author="rubymailcitrine@gmail.com" w:date="2024-03-22T16:59:00Z">
          <w:r w:rsidR="005438D2" w:rsidRPr="005438D2" w:rsidDel="00CB35B5">
            <w:rPr>
              <w:highlight w:val="yellow"/>
              <w:rPrChange w:id="369" w:author="uzivatel" w:date="2024-03-20T11:59:00Z">
                <w:rPr/>
              </w:rPrChange>
            </w:rPr>
            <w:delText xml:space="preserve"> i závěrečné části</w:delText>
          </w:r>
        </w:del>
        <w:r w:rsidR="005438D2">
          <w:t xml:space="preserve"> </w:t>
        </w:r>
      </w:ins>
      <w:r w:rsidR="00820BAA" w:rsidRPr="00D02B16">
        <w:t>a celá skupina nepřesahuje velikost přes více než 10</w:t>
      </w:r>
      <w:commentRangeStart w:id="370"/>
      <w:del w:id="371" w:author="uzivatel" w:date="2024-03-21T12:12:00Z">
        <w:r w:rsidR="00FB3181" w:rsidRPr="00D02B16" w:rsidDel="00D419D5">
          <w:delText> </w:delText>
        </w:r>
      </w:del>
      <w:commentRangeEnd w:id="370"/>
      <w:r w:rsidR="00D419D5">
        <w:rPr>
          <w:rStyle w:val="CommentReference"/>
        </w:rPr>
        <w:commentReference w:id="370"/>
      </w:r>
      <w:r w:rsidR="00820BAA" w:rsidRPr="00D02B16">
        <w:t xml:space="preserve">° (míněno v heliografických souřadnicích na povrchu Slunce), dostane skupina označení D. </w:t>
      </w:r>
      <w:r w:rsidR="005A2A79">
        <w:t>Jestliže</w:t>
      </w:r>
      <w:r w:rsidR="00820BAA" w:rsidRPr="00D02B16">
        <w:t xml:space="preserve"> je skvrna větší, konkrétně mezi </w:t>
      </w:r>
      <w:r w:rsidR="00820BAA" w:rsidRPr="00D02B16">
        <w:lastRenderedPageBreak/>
        <w:t>10</w:t>
      </w:r>
      <w:ins w:id="372" w:author="uzivatel" w:date="2024-03-21T12:13:00Z">
        <w:r w:rsidR="00D419D5">
          <w:t>°</w:t>
        </w:r>
      </w:ins>
      <w:commentRangeStart w:id="373"/>
      <w:del w:id="374" w:author="uzivatel" w:date="2024-03-21T12:13:00Z">
        <w:r w:rsidR="00FB3181" w:rsidRPr="00D02B16" w:rsidDel="00D419D5">
          <w:delText> </w:delText>
        </w:r>
        <w:commentRangeEnd w:id="373"/>
        <w:r w:rsidR="00D419D5" w:rsidDel="00D419D5">
          <w:rPr>
            <w:rStyle w:val="CommentReference"/>
          </w:rPr>
          <w:commentReference w:id="373"/>
        </w:r>
        <w:r w:rsidR="00820BAA" w:rsidRPr="00D02B16" w:rsidDel="00D419D5">
          <w:delText>°</w:delText>
        </w:r>
      </w:del>
      <w:r w:rsidR="00820BAA" w:rsidRPr="00D02B16">
        <w:t xml:space="preserve"> </w:t>
      </w:r>
      <w:commentRangeStart w:id="375"/>
      <w:r w:rsidR="00820BAA" w:rsidRPr="00D02B16">
        <w:t>a</w:t>
      </w:r>
      <w:commentRangeEnd w:id="375"/>
      <w:r w:rsidR="005438D2">
        <w:rPr>
          <w:rStyle w:val="CommentReference"/>
        </w:rPr>
        <w:commentReference w:id="375"/>
      </w:r>
      <w:r w:rsidR="00820BAA" w:rsidRPr="00D02B16">
        <w:t xml:space="preserve"> 15</w:t>
      </w:r>
      <w:ins w:id="376" w:author="uzivatel" w:date="2024-03-21T12:14:00Z">
        <w:r w:rsidR="00D419D5">
          <w:t>°</w:t>
        </w:r>
      </w:ins>
      <w:commentRangeStart w:id="377"/>
      <w:del w:id="378" w:author="uzivatel" w:date="2024-03-21T12:14:00Z">
        <w:r w:rsidR="00FB3181" w:rsidRPr="00D02B16" w:rsidDel="00D419D5">
          <w:delText> </w:delText>
        </w:r>
        <w:commentRangeEnd w:id="377"/>
        <w:r w:rsidR="00D419D5" w:rsidDel="00D419D5">
          <w:rPr>
            <w:rStyle w:val="CommentReference"/>
          </w:rPr>
          <w:commentReference w:id="377"/>
        </w:r>
        <w:r w:rsidR="00820BAA" w:rsidRPr="00D02B16" w:rsidDel="00D419D5">
          <w:delText>°</w:delText>
        </w:r>
      </w:del>
      <w:r w:rsidR="00820BAA" w:rsidRPr="00D02B16">
        <w:t xml:space="preserve">, bude se jednat o </w:t>
      </w:r>
      <w:ins w:id="379" w:author="uzivatel" w:date="2024-03-20T12:00:00Z">
        <w:del w:id="380" w:author="rubymailcitrine@gmail.com" w:date="2024-03-22T17:00:00Z">
          <w:r w:rsidR="005438D2" w:rsidRPr="005438D2" w:rsidDel="00CB35B5">
            <w:rPr>
              <w:highlight w:val="yellow"/>
              <w:rPrChange w:id="381" w:author="uzivatel" w:date="2024-03-20T12:00:00Z">
                <w:rPr/>
              </w:rPrChange>
            </w:rPr>
            <w:delText xml:space="preserve">většinou </w:delText>
          </w:r>
          <w:commentRangeStart w:id="382"/>
          <w:commentRangeStart w:id="383"/>
          <w:r w:rsidR="005438D2" w:rsidRPr="005438D2" w:rsidDel="00CB35B5">
            <w:rPr>
              <w:highlight w:val="yellow"/>
              <w:rPrChange w:id="384" w:author="uzivatel" w:date="2024-03-20T12:00:00Z">
                <w:rPr/>
              </w:rPrChange>
            </w:rPr>
            <w:delText>multipolární</w:delText>
          </w:r>
        </w:del>
        <w:commentRangeEnd w:id="382"/>
        <w:r w:rsidR="005438D2">
          <w:rPr>
            <w:rStyle w:val="CommentReference"/>
          </w:rPr>
          <w:commentReference w:id="382"/>
        </w:r>
      </w:ins>
      <w:commentRangeEnd w:id="383"/>
      <w:r w:rsidR="00CB35B5">
        <w:rPr>
          <w:rStyle w:val="CommentReference"/>
        </w:rPr>
        <w:commentReference w:id="383"/>
      </w:r>
      <w:ins w:id="385" w:author="uzivatel" w:date="2024-03-20T12:00:00Z">
        <w:r w:rsidR="005438D2">
          <w:t xml:space="preserve"> </w:t>
        </w:r>
      </w:ins>
      <w:r w:rsidR="00820BAA" w:rsidRPr="00D02B16">
        <w:t xml:space="preserve">typ E. Ještě větší skupinu pak označíme písmenem F. Bipolární skupinu obsahující penumbry a žádné malé skvrny mezi hlavními skvrnami a délkou nad </w:t>
      </w:r>
      <w:commentRangeStart w:id="386"/>
      <w:r w:rsidR="00820BAA" w:rsidRPr="00D02B16">
        <w:t>10</w:t>
      </w:r>
      <w:commentRangeEnd w:id="386"/>
      <w:r w:rsidR="00D419D5">
        <w:rPr>
          <w:rStyle w:val="CommentReference"/>
        </w:rPr>
        <w:commentReference w:id="386"/>
      </w:r>
      <w:del w:id="387" w:author="uzivatel" w:date="2024-03-21T12:14:00Z">
        <w:r w:rsidR="00FB3181" w:rsidRPr="00D02B16" w:rsidDel="00D419D5">
          <w:delText> </w:delText>
        </w:r>
      </w:del>
      <w:r w:rsidR="00820BAA" w:rsidRPr="00D02B16">
        <w:t>° klasifikujeme jako třídu G. Třídy H i J</w:t>
      </w:r>
      <w:ins w:id="388" w:author="uzivatel" w:date="2024-03-20T12:07:00Z">
        <w:del w:id="389" w:author="rubymailcitrine@gmail.com" w:date="2024-03-22T17:00:00Z">
          <w:r w:rsidR="005438D2" w:rsidRPr="00E566D1" w:rsidDel="00CB35B5">
            <w:rPr>
              <w:highlight w:val="yellow"/>
              <w:rPrChange w:id="390" w:author="uzivatel" w:date="2024-03-21T09:37:00Z">
                <w:rPr/>
              </w:rPrChange>
            </w:rPr>
            <w:delText>,</w:delText>
          </w:r>
        </w:del>
      </w:ins>
      <w:r w:rsidR="00820BAA" w:rsidRPr="00D02B16">
        <w:t xml:space="preserve"> </w:t>
      </w:r>
      <w:ins w:id="391" w:author="uzivatel" w:date="2024-03-20T12:05:00Z">
        <w:del w:id="392" w:author="rubymailcitrine@gmail.com" w:date="2024-03-22T17:00:00Z">
          <w:r w:rsidR="005438D2" w:rsidRPr="005438D2" w:rsidDel="00CB35B5">
            <w:rPr>
              <w:highlight w:val="yellow"/>
              <w:rPrChange w:id="393" w:author="uzivatel" w:date="2024-03-20T12:06:00Z">
                <w:rPr/>
              </w:rPrChange>
            </w:rPr>
            <w:delText>značí</w:delText>
          </w:r>
        </w:del>
      </w:ins>
      <w:ins w:id="394" w:author="uzivatel" w:date="2024-03-20T12:06:00Z">
        <w:del w:id="395" w:author="rubymailcitrine@gmail.com" w:date="2024-03-22T17:00:00Z">
          <w:r w:rsidR="005438D2" w:rsidRPr="005438D2" w:rsidDel="00CB35B5">
            <w:rPr>
              <w:highlight w:val="yellow"/>
              <w:rPrChange w:id="396" w:author="uzivatel" w:date="2024-03-20T12:06:00Z">
                <w:rPr/>
              </w:rPrChange>
            </w:rPr>
            <w:delText xml:space="preserve">cí již </w:delText>
          </w:r>
        </w:del>
      </w:ins>
      <w:commentRangeStart w:id="397"/>
      <w:ins w:id="398" w:author="uzivatel" w:date="2024-03-20T12:05:00Z">
        <w:del w:id="399" w:author="rubymailcitrine@gmail.com" w:date="2024-03-22T17:00:00Z">
          <w:r w:rsidR="005438D2" w:rsidRPr="005438D2" w:rsidDel="00CB35B5">
            <w:rPr>
              <w:highlight w:val="yellow"/>
              <w:rPrChange w:id="400" w:author="uzivatel" w:date="2024-03-20T12:06:00Z">
                <w:rPr/>
              </w:rPrChange>
            </w:rPr>
            <w:delText>závěrečné</w:delText>
          </w:r>
        </w:del>
      </w:ins>
      <w:commentRangeEnd w:id="397"/>
      <w:ins w:id="401" w:author="uzivatel" w:date="2024-03-20T12:06:00Z">
        <w:r w:rsidR="005438D2">
          <w:rPr>
            <w:rStyle w:val="CommentReference"/>
          </w:rPr>
          <w:commentReference w:id="397"/>
        </w:r>
      </w:ins>
      <w:ins w:id="403" w:author="uzivatel" w:date="2024-03-20T12:05:00Z">
        <w:del w:id="404" w:author="rubymailcitrine@gmail.com" w:date="2024-03-22T17:00:00Z">
          <w:r w:rsidR="005438D2" w:rsidRPr="005438D2" w:rsidDel="00CB35B5">
            <w:rPr>
              <w:highlight w:val="yellow"/>
              <w:rPrChange w:id="405" w:author="uzivatel" w:date="2024-03-20T12:06:00Z">
                <w:rPr/>
              </w:rPrChange>
            </w:rPr>
            <w:delText xml:space="preserve"> stádium</w:delText>
          </w:r>
        </w:del>
      </w:ins>
      <w:ins w:id="406" w:author="uzivatel" w:date="2024-03-20T12:06:00Z">
        <w:r w:rsidR="005438D2">
          <w:t xml:space="preserve">, </w:t>
        </w:r>
      </w:ins>
      <w:commentRangeStart w:id="407"/>
      <w:r w:rsidR="00820BAA" w:rsidRPr="00D02B16">
        <w:t xml:space="preserve">se </w:t>
      </w:r>
      <w:del w:id="408" w:author="uzivatel" w:date="2024-03-20T12:07:00Z">
        <w:r w:rsidR="00820BAA" w:rsidRPr="00D02B16" w:rsidDel="005438D2">
          <w:delText>také</w:delText>
        </w:r>
      </w:del>
      <w:commentRangeEnd w:id="407"/>
      <w:r w:rsidR="00C472D6">
        <w:rPr>
          <w:rStyle w:val="CommentReference"/>
        </w:rPr>
        <w:commentReference w:id="407"/>
      </w:r>
      <w:r w:rsidR="00820BAA" w:rsidRPr="00D02B16">
        <w:t xml:space="preserve"> odlišují pouze velikostí skupiny, pokud se bude jednat o jednu skvrnu s penumbrou a velikostí větší než 2,5</w:t>
      </w:r>
      <w:commentRangeStart w:id="409"/>
      <w:del w:id="410" w:author="uzivatel" w:date="2024-03-21T12:15:00Z">
        <w:r w:rsidR="00FB3181" w:rsidRPr="00D02B16" w:rsidDel="00D419D5">
          <w:delText> </w:delText>
        </w:r>
      </w:del>
      <w:commentRangeEnd w:id="409"/>
      <w:r w:rsidR="00D419D5">
        <w:rPr>
          <w:rStyle w:val="CommentReference"/>
        </w:rPr>
        <w:commentReference w:id="409"/>
      </w:r>
      <w:r w:rsidR="00820BAA" w:rsidRPr="00D02B16">
        <w:t>°, dostane skupina, ve které je pouze jedna skvrna, označení H. Pokud je skvrna menší než 2,5</w:t>
      </w:r>
      <w:commentRangeStart w:id="411"/>
      <w:del w:id="412" w:author="uzivatel" w:date="2024-03-21T12:15:00Z">
        <w:r w:rsidR="00FB3181" w:rsidRPr="00D02B16" w:rsidDel="00D419D5">
          <w:delText> </w:delText>
        </w:r>
      </w:del>
      <w:commentRangeEnd w:id="411"/>
      <w:r w:rsidR="00D419D5">
        <w:rPr>
          <w:rStyle w:val="CommentReference"/>
        </w:rPr>
        <w:commentReference w:id="411"/>
      </w:r>
      <w:r w:rsidR="00820BAA" w:rsidRPr="00D02B16">
        <w:t xml:space="preserve">°, jedná se o </w:t>
      </w:r>
      <w:r w:rsidR="005A2A79">
        <w:t>t</w:t>
      </w:r>
      <w:r w:rsidR="00820BAA" w:rsidRPr="00D02B16">
        <w:t xml:space="preserve">yp J. </w:t>
      </w:r>
      <w:r w:rsidR="008611E2" w:rsidRPr="00D02B16">
        <w:t xml:space="preserve">Uspořádání tříd za sebou má reflektovat vývoj skupiny, který začíná na třídě A </w:t>
      </w:r>
      <w:proofErr w:type="spellStart"/>
      <w:r w:rsidR="008611E2" w:rsidRPr="00D02B16">
        <w:t>a</w:t>
      </w:r>
      <w:proofErr w:type="spellEnd"/>
      <w:r w:rsidR="008611E2" w:rsidRPr="00D02B16">
        <w:t xml:space="preserve"> končí u třídy J, </w:t>
      </w:r>
      <w:r w:rsidR="00726127">
        <w:rPr>
          <w:noProof/>
          <w:lang w:eastAsia="cs-CZ"/>
        </w:rPr>
        <w:drawing>
          <wp:anchor distT="0" distB="0" distL="114300" distR="114300" simplePos="0" relativeHeight="251711488" behindDoc="0" locked="0" layoutInCell="1" allowOverlap="1" wp14:anchorId="23C72B15" wp14:editId="0C36EA07">
            <wp:simplePos x="0" y="0"/>
            <wp:positionH relativeFrom="margin">
              <wp:posOffset>0</wp:posOffset>
            </wp:positionH>
            <wp:positionV relativeFrom="paragraph">
              <wp:posOffset>2540</wp:posOffset>
            </wp:positionV>
            <wp:extent cx="2171700" cy="228028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1E2" w:rsidRPr="00D02B16">
        <w:t>avšak ne všechny skupiny slunečních skvrn projdou všemi třídami.</w:t>
      </w:r>
    </w:p>
    <w:p w14:paraId="0AD1C126" w14:textId="30662930" w:rsidR="005A2A79" w:rsidRPr="005A2A79" w:rsidRDefault="00726127" w:rsidP="009F6E7C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F7DAE7" wp14:editId="002B0905">
                <wp:simplePos x="0" y="0"/>
                <wp:positionH relativeFrom="margin">
                  <wp:posOffset>0</wp:posOffset>
                </wp:positionH>
                <wp:positionV relativeFrom="paragraph">
                  <wp:posOffset>1764665</wp:posOffset>
                </wp:positionV>
                <wp:extent cx="2171700" cy="314325"/>
                <wp:effectExtent l="0" t="0" r="0" b="9525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14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F6E2B" w14:textId="1EFDB4EE" w:rsidR="00726127" w:rsidRPr="00340684" w:rsidRDefault="00726127" w:rsidP="0072612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Zákres z Observatoře Kanzelhöhe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7DAE7" id="Text Box 35" o:spid="_x0000_s1033" type="#_x0000_t202" style="position:absolute;left:0;text-align:left;margin-left:0;margin-top:138.95pt;width:171pt;height:2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" stroked="f">
                <v:textbox inset="0,0,0,0">
                  <w:txbxContent>
                    <w:p w14:paraId="02FF6E2B" w14:textId="1EFDB4EE" w:rsidR="00726127" w:rsidRPr="00340684" w:rsidRDefault="00726127" w:rsidP="00726127">
                      <w:pPr>
                        <w:pStyle w:val="Titulek"/>
                        <w:rPr>
                          <w:noProof/>
                          <w:sz w:val="24"/>
                        </w:rPr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>: Zákres z Observatoře Kanzelhöhe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713D">
        <w:t xml:space="preserve">Pro možnost lepšího analytického zkoumání se jednotlivým kategoriím přidává váhové číslo a po součtu všech těchto čísel jednotlivých skvrn dostaneme </w:t>
      </w:r>
      <w:r w:rsidR="0097713D" w:rsidRPr="0097713D">
        <w:t>Beckovo číslo slunečních skvrn</w:t>
      </w:r>
      <w:r w:rsidR="0097713D">
        <w:t xml:space="preserve">. Jednotlivé váhy kategorií jsou: </w:t>
      </w:r>
      <w:r w:rsidR="0097713D" w:rsidRPr="0097713D">
        <w:t>A = 4; B = 4; C = 8; D = 18; E = 25; F = 36; G = 50; H = 44; J = 37</w:t>
      </w:r>
      <w:r w:rsidR="009F6E7C">
        <w:t xml:space="preserve">. </w:t>
      </w:r>
      <w:r w:rsidR="009F6E7C" w:rsidRPr="0097713D">
        <w:t>Beckovo číslo slunečních skvrn</w:t>
      </w:r>
      <w:r w:rsidR="009F6E7C">
        <w:t>, pak vypočteme vztahem</w:t>
      </w:r>
      <w:r w:rsidR="009B3E43">
        <w:t>:</w:t>
      </w:r>
    </w:p>
    <w:p w14:paraId="2D7B8C68" w14:textId="2480FB7D" w:rsidR="005A2A79" w:rsidRPr="005A2A79" w:rsidRDefault="00C45182" w:rsidP="009F6E7C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w:commentRangeStart w:id="413"/>
              <w:commentRangeEnd w:id="413"/>
              <m:r>
                <m:rPr>
                  <m:sty m:val="p"/>
                </m:rPr>
                <w:rPr>
                  <w:rStyle w:val="CommentReference"/>
                </w:rPr>
                <w:commentReference w:id="413"/>
              </m:r>
            </m:e>
          </m:nary>
        </m:oMath>
      </m:oMathPara>
    </w:p>
    <w:p w14:paraId="7D6B6AAA" w14:textId="56310BEB" w:rsidR="009B3E43" w:rsidRDefault="009B3E43" w:rsidP="009B553D">
      <w:del w:id="414" w:author="rubymailcitrine@gmail.com" w:date="2024-03-22T17:01:00Z">
        <w:r w:rsidRPr="00CB35B5" w:rsidDel="00CB35B5">
          <w:delText>, k</w:delText>
        </w:r>
        <w:r w:rsidDel="00CB35B5">
          <w:delText xml:space="preserve">de </w:delText>
        </w:r>
      </w:del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jsou váhové čísla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počet skvrn v jednotlivých</w:t>
      </w:r>
      <w:r>
        <w:rPr>
          <w:b/>
          <w:bCs/>
        </w:rPr>
        <w:t xml:space="preserve"> </w:t>
      </w:r>
      <w:r w:rsidRPr="009B3E43">
        <w:t>skupinách.</w:t>
      </w:r>
      <w:r>
        <w:t xml:space="preserve"> </w:t>
      </w:r>
      <w:r w:rsidR="00CB6FD8">
        <w:rPr>
          <w:rStyle w:val="FootnoteReference"/>
        </w:rPr>
        <w:footnoteReference w:id="11"/>
      </w:r>
    </w:p>
    <w:p w14:paraId="444CBFBA" w14:textId="57007302" w:rsidR="00744B77" w:rsidRPr="009B3E43" w:rsidRDefault="008611E2" w:rsidP="009B553D">
      <w:r w:rsidRPr="009B3E43">
        <w:t>Klas</w:t>
      </w:r>
      <w:r w:rsidRPr="00D02B16">
        <w:t xml:space="preserve">ifikace se bohužel </w:t>
      </w:r>
      <w:commentRangeStart w:id="415"/>
      <w:del w:id="416" w:author="rubymailcitrine@gmail.com" w:date="2024-03-22T17:01:00Z">
        <w:r w:rsidRPr="00C472D6" w:rsidDel="00CB35B5">
          <w:rPr>
            <w:highlight w:val="yellow"/>
            <w:rPrChange w:id="417" w:author="uzivatel" w:date="2024-03-20T12:10:00Z">
              <w:rPr/>
            </w:rPrChange>
          </w:rPr>
          <w:delText>ne</w:delText>
        </w:r>
      </w:del>
      <w:ins w:id="418" w:author="uzivatel" w:date="2024-03-20T12:11:00Z">
        <w:r w:rsidR="00C472D6">
          <w:rPr>
            <w:highlight w:val="yellow"/>
          </w:rPr>
          <w:t>o</w:t>
        </w:r>
      </w:ins>
      <w:del w:id="419" w:author="uzivatel" w:date="2024-03-20T12:11:00Z">
        <w:r w:rsidRPr="00C472D6" w:rsidDel="00C472D6">
          <w:rPr>
            <w:highlight w:val="yellow"/>
            <w:rPrChange w:id="420" w:author="uzivatel" w:date="2024-03-20T12:10:00Z">
              <w:rPr/>
            </w:rPrChange>
          </w:rPr>
          <w:delText>u</w:delText>
        </w:r>
      </w:del>
      <w:r w:rsidRPr="00C472D6">
        <w:rPr>
          <w:highlight w:val="yellow"/>
          <w:rPrChange w:id="421" w:author="uzivatel" w:date="2024-03-20T12:10:00Z">
            <w:rPr/>
          </w:rPrChange>
        </w:rPr>
        <w:t>svědčila</w:t>
      </w:r>
      <w:commentRangeEnd w:id="415"/>
      <w:r w:rsidR="00C472D6">
        <w:rPr>
          <w:rStyle w:val="CommentReference"/>
        </w:rPr>
        <w:commentReference w:id="415"/>
      </w:r>
      <w:r w:rsidRPr="00D02B16">
        <w:t xml:space="preserve"> při predikci slunečních erupcí a byla potřeba ji pozměnit. Tak vznikla navazující </w:t>
      </w:r>
      <w:r w:rsidR="00744B77" w:rsidRPr="00D02B16">
        <w:t>McIntoshova klasifikace</w:t>
      </w:r>
      <w:r w:rsidR="00820BAA" w:rsidRPr="00D02B16">
        <w:t>.</w:t>
      </w:r>
      <w:r w:rsidR="00476217">
        <w:t xml:space="preserve"> I přesto se </w:t>
      </w:r>
      <w:r w:rsidR="005A2A79">
        <w:t>nadále tato</w:t>
      </w:r>
      <w:r w:rsidR="00476217">
        <w:t xml:space="preserve"> klasifikace pořád používá, například v </w:t>
      </w:r>
      <w:commentRangeStart w:id="422"/>
      <w:r w:rsidR="00476217">
        <w:t>Observatoři</w:t>
      </w:r>
      <w:commentRangeEnd w:id="422"/>
      <w:r w:rsidR="00C472D6">
        <w:rPr>
          <w:rStyle w:val="CommentReference"/>
        </w:rPr>
        <w:commentReference w:id="422"/>
      </w:r>
      <w:r w:rsidR="00476217">
        <w:t xml:space="preserve"> Kanzelhöhe v jižním Rakousku</w:t>
      </w:r>
      <w:r w:rsidR="005A2A79">
        <w:t>, hlavně kvůli dodržení historické řady</w:t>
      </w:r>
      <w:r w:rsidR="00476217">
        <w:t>.</w:t>
      </w:r>
      <w:r w:rsidR="00726127" w:rsidRPr="00726127">
        <w:rPr>
          <w:noProof/>
        </w:rPr>
        <w:t xml:space="preserve"> </w:t>
      </w:r>
    </w:p>
    <w:p w14:paraId="12B20A30" w14:textId="6F06169A" w:rsidR="00A25914" w:rsidRDefault="00A25914" w:rsidP="00A25914">
      <w:pPr>
        <w:pStyle w:val="Heading3"/>
      </w:pPr>
      <w:bookmarkStart w:id="423" w:name="_Toc159615778"/>
      <w:r w:rsidRPr="00A25914">
        <w:lastRenderedPageBreak/>
        <w:t xml:space="preserve">McIntoshova </w:t>
      </w:r>
      <w:r>
        <w:t>klasifikace</w:t>
      </w:r>
      <w:bookmarkEnd w:id="423"/>
      <w:r w:rsidR="0046443E" w:rsidRPr="0046443E">
        <w:t xml:space="preserve"> </w:t>
      </w:r>
    </w:p>
    <w:p w14:paraId="394065D2" w14:textId="579DFC91" w:rsidR="00C773BE" w:rsidRDefault="00726127" w:rsidP="008611E2">
      <w:r>
        <w:rPr>
          <w:noProof/>
          <w:lang w:eastAsia="cs-CZ"/>
        </w:rPr>
        <w:drawing>
          <wp:anchor distT="0" distB="0" distL="114300" distR="114300" simplePos="0" relativeHeight="251681792" behindDoc="0" locked="0" layoutInCell="1" allowOverlap="1" wp14:anchorId="134B2B18" wp14:editId="4857726F">
            <wp:simplePos x="0" y="0"/>
            <wp:positionH relativeFrom="margin">
              <wp:posOffset>2345055</wp:posOffset>
            </wp:positionH>
            <wp:positionV relativeFrom="paragraph">
              <wp:posOffset>33655</wp:posOffset>
            </wp:positionV>
            <wp:extent cx="3414395" cy="36195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F68">
        <w:t xml:space="preserve">McIntoshova klasifikace, která byla vymyšlena roku 1966, se skládá z tří různých takřka nezávislých klasifikací, které dohromady </w:t>
      </w:r>
      <w:r w:rsidR="009B3E43">
        <w:t xml:space="preserve">určují </w:t>
      </w:r>
      <w:r w:rsidR="00D66F68">
        <w:t>třípísmenné označení skupiny. Skvrny tedy mohou mít označení například Axx, Dai či Eso.</w:t>
      </w:r>
    </w:p>
    <w:p w14:paraId="7148FD83" w14:textId="13E0BA3B" w:rsidR="00C773BE" w:rsidRDefault="00726127" w:rsidP="008611E2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4E7E5A" wp14:editId="414A8DB0">
                <wp:simplePos x="0" y="0"/>
                <wp:positionH relativeFrom="column">
                  <wp:posOffset>2349500</wp:posOffset>
                </wp:positionH>
                <wp:positionV relativeFrom="paragraph">
                  <wp:posOffset>2134870</wp:posOffset>
                </wp:positionV>
                <wp:extent cx="3415665" cy="635"/>
                <wp:effectExtent l="0" t="0" r="0" b="635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3F427" w14:textId="50563E10" w:rsidR="0046443E" w:rsidRPr="0046443E" w:rsidRDefault="0046443E" w:rsidP="0046443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9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="00AE0CFB">
                              <w:t>Souhrnný</w:t>
                            </w:r>
                            <w:r>
                              <w:t xml:space="preserve"> obrázek k McIntoshově klasifikace </w:t>
                            </w:r>
                            <w:hyperlink r:id="rId35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https://www.asu.cas.cz/~sunwatch/public/files/other/clanky/zonnevlekclassificatie-1.jpg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4E7E5A" id="Text Box 22" o:spid="_x0000_s1034" type="#_x0000_t202" style="position:absolute;left:0;text-align:left;margin-left:185pt;margin-top:168.1pt;width:268.9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6eMAIAAGYEAAAOAAAAZHJzL2Uyb0RvYy54bWysVMFu2zAMvQ/YPwi6L07SJSi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" stroked="f">
                <v:textbox style="mso-fit-shape-to-text:t" inset="0,0,0,0">
                  <w:txbxContent>
                    <w:p w14:paraId="77E3F427" w14:textId="50563E10" w:rsidR="0046443E" w:rsidRPr="0046443E" w:rsidRDefault="0046443E" w:rsidP="0046443E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9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="00AE0CFB">
                        <w:t>Souhrnný</w:t>
                      </w:r>
                      <w:r>
                        <w:t xml:space="preserve"> obrázek k McIntoshově klasifikace </w:t>
                      </w:r>
                      <w:hyperlink r:id="rId36" w:history="1">
                        <w:r w:rsidRPr="00682577">
                          <w:rPr>
                            <w:rStyle w:val="Hypertextovodkaz"/>
                          </w:rPr>
                          <w:t>https://www.asu.cas.cz/~sunwatch/public/files/other/clanky/zonnevlekclassificatie-1.jpg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D66F68">
        <w:t>První</w:t>
      </w:r>
      <w:r w:rsidR="009B3E43">
        <w:t>mi</w:t>
      </w:r>
      <w:r w:rsidR="00D66F68">
        <w:t xml:space="preserve"> písmen</w:t>
      </w:r>
      <w:r w:rsidR="009B3E43">
        <w:t>y</w:t>
      </w:r>
      <w:r w:rsidR="00D66F68">
        <w:t xml:space="preserve"> jsou A, B, C, D, E, F, H a jejich definice je velmi podobná té předešlé z </w:t>
      </w:r>
      <w:r w:rsidR="00476217">
        <w:t>C</w:t>
      </w:r>
      <w:r w:rsidR="00D66F68">
        <w:t>uryšské klasifikace</w:t>
      </w:r>
      <w:r w:rsidR="009B3E43">
        <w:t>.</w:t>
      </w:r>
      <w:r w:rsidR="00D66F68">
        <w:t xml:space="preserve"> </w:t>
      </w:r>
      <w:r w:rsidR="009B3E43">
        <w:t>N</w:t>
      </w:r>
      <w:r w:rsidR="00476217">
        <w:t>ěkdy se tato podklasifikace nazývá modifikovaná curyšská klasifikace</w:t>
      </w:r>
      <w:r w:rsidR="009B3E43">
        <w:t xml:space="preserve"> právě podle návaznosti</w:t>
      </w:r>
      <w:r w:rsidR="00D66F68">
        <w:t xml:space="preserve">. Třída A je unipolární skupina bez penumber. Třída B je bipolární skupina bez penumber. Třídou C pak </w:t>
      </w:r>
      <w:r w:rsidR="009B3E43">
        <w:t>bude označena ta</w:t>
      </w:r>
      <w:r w:rsidR="00D66F68">
        <w:t xml:space="preserve"> bipolární skupin</w:t>
      </w:r>
      <w:r w:rsidR="009B3E43">
        <w:t>a</w:t>
      </w:r>
      <w:r w:rsidR="00D66F68">
        <w:t xml:space="preserve">, která obsahuje penumbru na jednom ze svých okrajů. Pokud </w:t>
      </w:r>
      <w:r w:rsidR="009B3E43">
        <w:t>skupina obsahuje</w:t>
      </w:r>
      <w:r w:rsidR="00D66F68">
        <w:t xml:space="preserve"> více penumber, bude se jednat o jednu za tří tříd – D, E nebo F. </w:t>
      </w:r>
      <w:r w:rsidR="009B3E43">
        <w:t>Zde o</w:t>
      </w:r>
      <w:r w:rsidR="00D66F68">
        <w:t>pět záleží na velikosti skvrny, pod 10</w:t>
      </w:r>
      <w:commentRangeStart w:id="424"/>
      <w:del w:id="425" w:author="uzivatel" w:date="2024-03-21T12:16:00Z">
        <w:r w:rsidR="00FB3181" w:rsidDel="00D419D5">
          <w:delText> </w:delText>
        </w:r>
      </w:del>
      <w:commentRangeEnd w:id="424"/>
      <w:r w:rsidR="00D419D5">
        <w:rPr>
          <w:rStyle w:val="CommentReference"/>
        </w:rPr>
        <w:commentReference w:id="424"/>
      </w:r>
      <w:r w:rsidR="00D66F68">
        <w:t>° se jedná o typ D, mezi 10</w:t>
      </w:r>
      <w:commentRangeStart w:id="426"/>
      <w:del w:id="427" w:author="uzivatel" w:date="2024-03-21T12:17:00Z">
        <w:r w:rsidR="00FB3181" w:rsidDel="00D419D5">
          <w:delText> </w:delText>
        </w:r>
      </w:del>
      <w:commentRangeEnd w:id="426"/>
      <w:r w:rsidR="00D419D5">
        <w:rPr>
          <w:rStyle w:val="CommentReference"/>
        </w:rPr>
        <w:commentReference w:id="426"/>
      </w:r>
      <w:r w:rsidR="00D66F68">
        <w:t>° a 15</w:t>
      </w:r>
      <w:commentRangeStart w:id="428"/>
      <w:del w:id="429" w:author="uzivatel" w:date="2024-03-21T12:17:00Z">
        <w:r w:rsidR="00FB3181" w:rsidDel="00D419D5">
          <w:delText> </w:delText>
        </w:r>
      </w:del>
      <w:commentRangeEnd w:id="428"/>
      <w:r w:rsidR="00D419D5">
        <w:rPr>
          <w:rStyle w:val="CommentReference"/>
        </w:rPr>
        <w:commentReference w:id="428"/>
      </w:r>
      <w:r w:rsidR="00D66F68">
        <w:t xml:space="preserve">° sahají skupiny E a </w:t>
      </w:r>
      <w:commentRangeStart w:id="430"/>
      <w:ins w:id="431" w:author="uzivatel" w:date="2024-03-21T09:18:00Z">
        <w:del w:id="432" w:author="rubymailcitrine@gmail.com" w:date="2024-03-22T17:03:00Z">
          <w:r w:rsidR="002B20DA" w:rsidRPr="002B20DA" w:rsidDel="00CB35B5">
            <w:rPr>
              <w:highlight w:val="yellow"/>
              <w:rPrChange w:id="433" w:author="uzivatel" w:date="2024-03-21T09:18:00Z">
                <w:rPr/>
              </w:rPrChange>
            </w:rPr>
            <w:delText>nej</w:delText>
          </w:r>
        </w:del>
      </w:ins>
      <w:r w:rsidR="00D66F68">
        <w:t>větší</w:t>
      </w:r>
      <w:commentRangeEnd w:id="430"/>
      <w:r w:rsidR="002B20DA">
        <w:rPr>
          <w:rStyle w:val="CommentReference"/>
        </w:rPr>
        <w:commentReference w:id="430"/>
      </w:r>
      <w:r w:rsidR="00D66F68">
        <w:t xml:space="preserve"> se pak označují písmenem F. Pokud se jedná o unipolární systém s penumbrou, označíme ho písmenem H. </w:t>
      </w:r>
      <w:r w:rsidR="00CB6FD8">
        <w:rPr>
          <w:rStyle w:val="FootnoteReference"/>
        </w:rPr>
        <w:footnoteReference w:id="12"/>
      </w:r>
    </w:p>
    <w:p w14:paraId="0AD587E8" w14:textId="00B9932F" w:rsidR="00C773BE" w:rsidRDefault="00AE0CFB" w:rsidP="008611E2"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EE733F" wp14:editId="64EC66D4">
                <wp:simplePos x="0" y="0"/>
                <wp:positionH relativeFrom="column">
                  <wp:posOffset>9525</wp:posOffset>
                </wp:positionH>
                <wp:positionV relativeFrom="paragraph">
                  <wp:posOffset>2975610</wp:posOffset>
                </wp:positionV>
                <wp:extent cx="3278505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8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DE203" w14:textId="24784890" w:rsidR="00AE0CFB" w:rsidRPr="00AE0CFB" w:rsidRDefault="00AE0CFB" w:rsidP="00AE0CFB">
                            <w:pPr>
                              <w:pStyle w:val="Caption"/>
                            </w:pPr>
                            <w:bookmarkStart w:id="434" w:name="_Ref159613655"/>
                            <w:bookmarkStart w:id="435" w:name="_Ref159613665"/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10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bookmarkEnd w:id="434"/>
                            <w:r>
                              <w:t xml:space="preserve">: </w:t>
                            </w:r>
                            <w:bookmarkStart w:id="436" w:name="_Ref159613670"/>
                            <w:r w:rsidRPr="0059774A">
                              <w:t xml:space="preserve">Tabulka s hodnotami </w:t>
                            </w:r>
                            <w:r>
                              <w:t xml:space="preserve">CV indexu všech typů </w:t>
                            </w:r>
                            <w:r w:rsidRPr="0059774A">
                              <w:t xml:space="preserve">McIntoshovy klasifikace </w:t>
                            </w:r>
                            <w:hyperlink r:id="rId37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https://www.asu.cas.cz/~sunwatch/public/files/other/clanky/2021/tab.png</w:t>
                              </w:r>
                            </w:hyperlink>
                            <w:bookmarkEnd w:id="435"/>
                            <w:bookmarkEnd w:id="4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E733F" id="Text Box 24" o:spid="_x0000_s1035" type="#_x0000_t202" style="position:absolute;left:0;text-align:left;margin-left:.75pt;margin-top:234.3pt;width:258.1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zeMAIAAGYEAAAOAAAAZHJzL2Uyb0RvYy54bWysVMFu2zAMvQ/YPwi6L07Spe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" stroked="f">
                <v:textbox style="mso-fit-shape-to-text:t" inset="0,0,0,0">
                  <w:txbxContent>
                    <w:p w14:paraId="289DE203" w14:textId="24784890" w:rsidR="00AE0CFB" w:rsidRPr="00AE0CFB" w:rsidRDefault="00AE0CFB" w:rsidP="00AE0CFB">
                      <w:pPr>
                        <w:pStyle w:val="Titulek"/>
                      </w:pPr>
                      <w:bookmarkStart w:id="360" w:name="_Ref159613655"/>
                      <w:bookmarkStart w:id="361" w:name="_Ref159613665"/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10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bookmarkEnd w:id="360"/>
                      <w:r>
                        <w:t xml:space="preserve">: </w:t>
                      </w:r>
                      <w:bookmarkStart w:id="362" w:name="_Ref159613670"/>
                      <w:r w:rsidRPr="0059774A">
                        <w:t xml:space="preserve">Tabulka s hodnotami </w:t>
                      </w:r>
                      <w:r>
                        <w:t xml:space="preserve">CV indexu všech typů </w:t>
                      </w:r>
                      <w:r w:rsidRPr="0059774A">
                        <w:t xml:space="preserve">McIntoshovy klasifikace </w:t>
                      </w:r>
                      <w:hyperlink r:id="rId38" w:history="1">
                        <w:r w:rsidRPr="00682577">
                          <w:rPr>
                            <w:rStyle w:val="Hypertextovodkaz"/>
                          </w:rPr>
                          <w:t>https://www.asu.cas.cz/~sunwatch/public/files/other/clanky/2021/tab.png</w:t>
                        </w:r>
                      </w:hyperlink>
                      <w:bookmarkEnd w:id="361"/>
                      <w:bookmarkEnd w:id="36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84864" behindDoc="0" locked="0" layoutInCell="1" allowOverlap="1" wp14:anchorId="0A16A13A" wp14:editId="5D929724">
            <wp:simplePos x="0" y="0"/>
            <wp:positionH relativeFrom="margin">
              <wp:posOffset>19050</wp:posOffset>
            </wp:positionH>
            <wp:positionV relativeFrom="paragraph">
              <wp:posOffset>3810</wp:posOffset>
            </wp:positionV>
            <wp:extent cx="3278505" cy="29337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181">
        <w:t>Druhé písmeno klasifikace poté charakterizuje největší skvrnu ve skupině.</w:t>
      </w:r>
      <w:r w:rsidR="00C773BE">
        <w:t xml:space="preserve"> </w:t>
      </w:r>
      <w:r w:rsidR="00FB3181">
        <w:t xml:space="preserve">Na výběr máme z 6 tříd označených x, r, s, a, h, k. Typ x může nastat pouze v kombinaci s třídami A nebo B, jelikož toto označení použijeme, pokud největší skvrna nemá penumbru. Třída r, z angl. </w:t>
      </w:r>
      <w:proofErr w:type="spellStart"/>
      <w:r w:rsidR="00FB3181">
        <w:t>rudimentary</w:t>
      </w:r>
      <w:proofErr w:type="spellEnd"/>
      <w:r w:rsidR="00FB3181">
        <w:t xml:space="preserve">, základní, označuje situaci, pokud je penumbra nerozvinutá, neúplná a nepravidelná. Typ s, z angl. </w:t>
      </w:r>
      <w:proofErr w:type="spellStart"/>
      <w:r w:rsidR="00FB3181">
        <w:t>symmetric</w:t>
      </w:r>
      <w:proofErr w:type="spellEnd"/>
      <w:r w:rsidR="00FB3181">
        <w:t xml:space="preserve">, symetrická, </w:t>
      </w:r>
      <w:r w:rsidR="00C773BE">
        <w:t>značí</w:t>
      </w:r>
      <w:r w:rsidR="00FB3181">
        <w:t xml:space="preserve"> </w:t>
      </w:r>
      <w:r w:rsidR="00C773BE">
        <w:t xml:space="preserve">penumbru </w:t>
      </w:r>
      <w:r w:rsidR="00FB3181">
        <w:t>symetrick</w:t>
      </w:r>
      <w:r w:rsidR="00C773BE">
        <w:t>ou</w:t>
      </w:r>
      <w:r w:rsidR="00FB3181">
        <w:t xml:space="preserve"> a menší než 2,5</w:t>
      </w:r>
      <w:commentRangeStart w:id="437"/>
      <w:del w:id="438" w:author="uzivatel" w:date="2024-03-21T12:17:00Z">
        <w:r w:rsidR="00FB3181" w:rsidDel="00D419D5">
          <w:delText> </w:delText>
        </w:r>
      </w:del>
      <w:commentRangeEnd w:id="437"/>
      <w:r w:rsidR="00D419D5">
        <w:rPr>
          <w:rStyle w:val="CommentReference"/>
        </w:rPr>
        <w:commentReference w:id="437"/>
      </w:r>
      <w:r w:rsidR="00FB3181">
        <w:t xml:space="preserve">°. Typ a, z angl. </w:t>
      </w:r>
      <w:proofErr w:type="spellStart"/>
      <w:r w:rsidR="00FB3181">
        <w:t>asymmetric</w:t>
      </w:r>
      <w:proofErr w:type="spellEnd"/>
      <w:r w:rsidR="00FB3181">
        <w:t xml:space="preserve">, nesymetrická, </w:t>
      </w:r>
      <w:r w:rsidR="00C773BE">
        <w:t xml:space="preserve">se </w:t>
      </w:r>
      <w:r w:rsidR="00CB6FD8">
        <w:t>použije,</w:t>
      </w:r>
      <w:r w:rsidR="00C773BE">
        <w:t xml:space="preserve"> </w:t>
      </w:r>
      <w:r w:rsidR="00FB3181">
        <w:t>pokud penumbra nepřesahuje 2,5</w:t>
      </w:r>
      <w:commentRangeStart w:id="439"/>
      <w:del w:id="440" w:author="uzivatel" w:date="2024-03-21T12:18:00Z">
        <w:r w:rsidR="00FB3181" w:rsidDel="00D419D5">
          <w:delText> </w:delText>
        </w:r>
      </w:del>
      <w:commentRangeEnd w:id="439"/>
      <w:r w:rsidR="00D419D5">
        <w:rPr>
          <w:rStyle w:val="CommentReference"/>
        </w:rPr>
        <w:commentReference w:id="439"/>
      </w:r>
      <w:r w:rsidR="00FB3181">
        <w:t>° a zároveň není symetrická a například v určitých částech nemá jasné hranice. Typ h je poté ekvivalentem pro typ s, se změnou velikosti skvrny, a to nad 2,</w:t>
      </w:r>
      <w:commentRangeStart w:id="441"/>
      <w:r w:rsidR="00FB3181">
        <w:t>5</w:t>
      </w:r>
      <w:commentRangeEnd w:id="441"/>
      <w:r w:rsidR="00D419D5">
        <w:rPr>
          <w:rStyle w:val="CommentReference"/>
        </w:rPr>
        <w:commentReference w:id="441"/>
      </w:r>
      <w:del w:id="442" w:author="uzivatel" w:date="2024-03-21T12:18:00Z">
        <w:r w:rsidR="00FB3181" w:rsidDel="00D419D5">
          <w:delText> </w:delText>
        </w:r>
      </w:del>
      <w:r w:rsidR="00FB3181">
        <w:t>°</w:t>
      </w:r>
      <w:r w:rsidR="006C0117">
        <w:t xml:space="preserve">. Typ k je </w:t>
      </w:r>
      <w:r w:rsidR="00C773BE">
        <w:t xml:space="preserve">stejnou </w:t>
      </w:r>
      <w:r w:rsidR="006C0117">
        <w:t>logikou ekvivalentní k typu a, tedy asymetrická penumbra přesahující 2,5</w:t>
      </w:r>
      <w:commentRangeStart w:id="443"/>
      <w:del w:id="444" w:author="uzivatel" w:date="2024-03-21T12:19:00Z">
        <w:r w:rsidR="006C0117" w:rsidDel="00D419D5">
          <w:delText> </w:delText>
        </w:r>
      </w:del>
      <w:commentRangeEnd w:id="443"/>
      <w:r w:rsidR="00D419D5">
        <w:rPr>
          <w:rStyle w:val="CommentReference"/>
        </w:rPr>
        <w:commentReference w:id="443"/>
      </w:r>
      <w:r w:rsidR="006C0117">
        <w:t xml:space="preserve">°. </w:t>
      </w:r>
      <w:r w:rsidR="00CB6FD8">
        <w:rPr>
          <w:rStyle w:val="FootnoteReference"/>
        </w:rPr>
        <w:footnoteReference w:id="13"/>
      </w:r>
    </w:p>
    <w:p w14:paraId="22D93D20" w14:textId="71F9B2DC" w:rsidR="009F6E7C" w:rsidRDefault="00AE0CFB" w:rsidP="008611E2">
      <w:r>
        <w:rPr>
          <w:noProof/>
          <w:lang w:eastAsia="cs-CZ"/>
        </w:rPr>
        <w:drawing>
          <wp:anchor distT="0" distB="0" distL="114300" distR="114300" simplePos="0" relativeHeight="251687936" behindDoc="0" locked="0" layoutInCell="1" allowOverlap="1" wp14:anchorId="13C0488D" wp14:editId="73C56959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2812415" cy="1962150"/>
            <wp:effectExtent l="0" t="0" r="698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5559E8" wp14:editId="30B5D453">
                <wp:simplePos x="0" y="0"/>
                <wp:positionH relativeFrom="column">
                  <wp:posOffset>2940050</wp:posOffset>
                </wp:positionH>
                <wp:positionV relativeFrom="paragraph">
                  <wp:posOffset>2186305</wp:posOffset>
                </wp:positionV>
                <wp:extent cx="2812415" cy="635"/>
                <wp:effectExtent l="0" t="0" r="6985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4107C" w14:textId="23AD9BE0" w:rsidR="00AE0CFB" w:rsidRPr="00AE0CFB" w:rsidRDefault="00AE0CFB" w:rsidP="00AE0CFB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11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 w:rsidRPr="006E40DC">
                              <w:t xml:space="preserve">: Nasbírané hodnoty CV indexu Astronomickým ústavem AV ČR </w:t>
                            </w:r>
                            <w:hyperlink r:id="rId41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https://www.asu.cas.cz/~sunwatch/public/files/other/clanky/2021/CV.png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559E8" id="Text Box 27" o:spid="_x0000_s1036" type="#_x0000_t202" style="position:absolute;left:0;text-align:left;margin-left:231.5pt;margin-top:172.15pt;width:221.4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" stroked="f">
                <v:textbox style="mso-fit-shape-to-text:t" inset="0,0,0,0">
                  <w:txbxContent>
                    <w:p w14:paraId="28B4107C" w14:textId="23AD9BE0" w:rsidR="00AE0CFB" w:rsidRPr="00AE0CFB" w:rsidRDefault="00AE0CFB" w:rsidP="00AE0CFB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11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 w:rsidRPr="006E40DC">
                        <w:t xml:space="preserve">: Nasbírané hodnoty CV indexu Astronomickým ústavem AV ČR </w:t>
                      </w:r>
                      <w:hyperlink r:id="rId42" w:history="1">
                        <w:r w:rsidRPr="00682577">
                          <w:rPr>
                            <w:rStyle w:val="Hypertextovodkaz"/>
                          </w:rPr>
                          <w:t>https://www.asu.cas.cz/~sunwatch/public/files/other/clanky/2021/CV.png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C0117">
        <w:t xml:space="preserve">Třetí symbol pak charakterizuje rozložení skvrn ve skupině. K označení 4 tříd se používají písmena x, i, o, c. Typ x je unipolární skupina, tedy pokud skupinu označíme jako A nebo H, automaticky dostane písmeno x. Třídou o, z angl. open, otevřené, označíme tu skupinu, ve které jsou skvrny buď u </w:t>
      </w:r>
      <w:commentRangeStart w:id="445"/>
      <w:r w:rsidR="006C0117">
        <w:t>jednoho</w:t>
      </w:r>
      <w:commentRangeEnd w:id="445"/>
      <w:r w:rsidR="002B20DA">
        <w:rPr>
          <w:rStyle w:val="CommentReference"/>
        </w:rPr>
        <w:commentReference w:id="445"/>
      </w:r>
      <w:ins w:id="446" w:author="uzivatel" w:date="2024-03-21T09:25:00Z">
        <w:del w:id="447" w:author="rubymailcitrine@gmail.com" w:date="2024-03-22T17:04:00Z">
          <w:r w:rsidR="002B20DA" w:rsidRPr="002B20DA" w:rsidDel="00CB35B5">
            <w:rPr>
              <w:highlight w:val="yellow"/>
              <w:rPrChange w:id="448" w:author="uzivatel" w:date="2024-03-21T09:25:00Z">
                <w:rPr/>
              </w:rPrChange>
            </w:rPr>
            <w:delText>,</w:delText>
          </w:r>
        </w:del>
      </w:ins>
      <w:r w:rsidR="006C0117">
        <w:t xml:space="preserve"> nebo u druhého pólu skvrny a nikoliv mezi. Třída i, z angl. </w:t>
      </w:r>
      <w:proofErr w:type="spellStart"/>
      <w:r w:rsidR="006C0117">
        <w:t>intermediate</w:t>
      </w:r>
      <w:proofErr w:type="spellEnd"/>
      <w:r w:rsidR="006C0117">
        <w:t xml:space="preserve">, přechodné, je vyhrazena pro konfiguraci, kde skvrny leží i mezi póly skupiny. Pokud by ale takto mezi vedoucí a chvostovou skvrnou byla skvrna s penumbrou, jednalo by se o třídu c, z angl. </w:t>
      </w:r>
      <w:proofErr w:type="spellStart"/>
      <w:r w:rsidR="006C0117">
        <w:t>compact</w:t>
      </w:r>
      <w:proofErr w:type="spellEnd"/>
      <w:r w:rsidR="006C0117">
        <w:t>, kompaktní.</w:t>
      </w:r>
    </w:p>
    <w:p w14:paraId="0690EC13" w14:textId="436B3DA5" w:rsidR="008611E2" w:rsidRPr="008611E2" w:rsidRDefault="009B553D" w:rsidP="008611E2">
      <w:r>
        <w:t xml:space="preserve">Jak již bylo řečeno, ne všechny kombinace písmen lze nalézt, neboť některá jsou vázána na výskyt penumbry a jiná naopak na </w:t>
      </w:r>
      <w:commentRangeStart w:id="449"/>
      <w:ins w:id="450" w:author="uzivatel" w:date="2024-03-21T09:28:00Z">
        <w:del w:id="451" w:author="rubymailcitrine@gmail.com" w:date="2024-03-22T17:05:00Z">
          <w:r w:rsidR="00E566D1" w:rsidRPr="00E566D1" w:rsidDel="00CB35B5">
            <w:rPr>
              <w:highlight w:val="yellow"/>
              <w:rPrChange w:id="452" w:author="uzivatel" w:date="2024-03-21T09:29:00Z">
                <w:rPr/>
              </w:rPrChange>
            </w:rPr>
            <w:delText>její</w:delText>
          </w:r>
        </w:del>
      </w:ins>
      <w:commentRangeEnd w:id="449"/>
      <w:ins w:id="453" w:author="uzivatel" w:date="2024-03-21T09:29:00Z">
        <w:r w:rsidR="00E566D1">
          <w:rPr>
            <w:rStyle w:val="CommentReference"/>
          </w:rPr>
          <w:commentReference w:id="449"/>
        </w:r>
      </w:ins>
      <w:ins w:id="454" w:author="uzivatel" w:date="2024-03-21T09:28:00Z">
        <w:del w:id="455" w:author="rubymailcitrine@gmail.com" w:date="2024-03-22T17:05:00Z">
          <w:r w:rsidR="00E566D1" w:rsidRPr="00E566D1" w:rsidDel="00CB35B5">
            <w:rPr>
              <w:highlight w:val="yellow"/>
              <w:rPrChange w:id="456" w:author="uzivatel" w:date="2024-03-21T09:29:00Z">
                <w:rPr/>
              </w:rPrChange>
            </w:rPr>
            <w:delText xml:space="preserve"> </w:delText>
          </w:r>
        </w:del>
      </w:ins>
      <w:del w:id="457" w:author="rubymailcitrine@gmail.com" w:date="2024-03-22T17:05:00Z">
        <w:r w:rsidRPr="00E566D1" w:rsidDel="00CB35B5">
          <w:rPr>
            <w:highlight w:val="yellow"/>
            <w:rPrChange w:id="458" w:author="uzivatel" w:date="2024-03-21T09:29:00Z">
              <w:rPr/>
            </w:rPrChange>
          </w:rPr>
          <w:delText>absenci</w:delText>
        </w:r>
      </w:del>
      <w:del w:id="459" w:author="uzivatel" w:date="2024-03-21T09:29:00Z">
        <w:r w:rsidDel="00E566D1">
          <w:delText xml:space="preserve"> její přítomnosti</w:delText>
        </w:r>
      </w:del>
      <w:r>
        <w:t xml:space="preserve">. Proto </w:t>
      </w:r>
      <w:r w:rsidR="00C773BE">
        <w:t>se na slunečním disku může vyskytnout</w:t>
      </w:r>
      <w:r>
        <w:t xml:space="preserve"> pouze 60 tříd</w:t>
      </w:r>
      <w:r w:rsidR="008D40FA">
        <w:t xml:space="preserve"> a každá tato třída má hodnotu od 1 do 60, která se používá k výpočtu klasifikační hodnoty, spíše známé pod názvem index CV nebo </w:t>
      </w:r>
      <w:proofErr w:type="spellStart"/>
      <w:r w:rsidR="008D40FA">
        <w:t>clasification</w:t>
      </w:r>
      <w:proofErr w:type="spellEnd"/>
      <w:r w:rsidR="008D40FA">
        <w:t xml:space="preserve"> </w:t>
      </w:r>
      <w:proofErr w:type="spellStart"/>
      <w:r w:rsidR="008D40FA">
        <w:t>value</w:t>
      </w:r>
      <w:proofErr w:type="spellEnd"/>
      <w:r w:rsidR="00C773BE">
        <w:t xml:space="preserve">. Jedná se o </w:t>
      </w:r>
      <w:r w:rsidR="009F6E7C">
        <w:t>obměn</w:t>
      </w:r>
      <w:r w:rsidR="00C773BE">
        <w:t>u</w:t>
      </w:r>
      <w:r w:rsidR="009F6E7C">
        <w:t xml:space="preserve"> Beckova indexu z Curyšské </w:t>
      </w:r>
      <w:r w:rsidR="009F6E7C">
        <w:lastRenderedPageBreak/>
        <w:t xml:space="preserve">klasifikace. CV index opět slouží k převedení klasifikace na číslo. Jednotlivé hodnoty, včetně všech možných kombinací písmen </w:t>
      </w:r>
      <w:r w:rsidR="00AE0CFB">
        <w:t xml:space="preserve">zobrazuje </w:t>
      </w:r>
      <w:commentRangeStart w:id="460"/>
      <w:r w:rsidR="00AE0CFB">
        <w:fldChar w:fldCharType="begin"/>
      </w:r>
      <w:r w:rsidR="00AE0CFB">
        <w:instrText xml:space="preserve"> REF _Ref159613655 \h </w:instrText>
      </w:r>
      <w:r w:rsidR="00E566D1">
        <w:instrText xml:space="preserve"> \* MERGEFORMAT </w:instrText>
      </w:r>
      <w:r w:rsidR="00AE0CFB">
        <w:fldChar w:fldCharType="separate"/>
      </w:r>
      <w:del w:id="461" w:author="rubymailcitrine@gmail.com" w:date="2024-03-22T17:06:00Z">
        <w:r w:rsidR="00AE0CFB" w:rsidRPr="00E566D1" w:rsidDel="00CB35B5">
          <w:rPr>
            <w:highlight w:val="yellow"/>
            <w:rPrChange w:id="462" w:author="uzivatel" w:date="2024-03-21T09:34:00Z">
              <w:rPr/>
            </w:rPrChange>
          </w:rPr>
          <w:delText>Obrázek</w:delText>
        </w:r>
      </w:del>
      <w:r w:rsidR="00AE0CFB">
        <w:t xml:space="preserve"> </w:t>
      </w:r>
      <w:r w:rsidR="00AE0CFB">
        <w:rPr>
          <w:noProof/>
        </w:rPr>
        <w:t>9</w:t>
      </w:r>
      <w:r w:rsidR="00AE0CFB">
        <w:fldChar w:fldCharType="end"/>
      </w:r>
      <w:commentRangeEnd w:id="460"/>
      <w:r w:rsidR="00E566D1">
        <w:rPr>
          <w:rStyle w:val="CommentReference"/>
        </w:rPr>
        <w:commentReference w:id="460"/>
      </w:r>
      <w:r w:rsidR="00AE0CFB">
        <w:t>.</w:t>
      </w:r>
      <w:r w:rsidR="0046443E" w:rsidRPr="0046443E">
        <w:t xml:space="preserve"> </w:t>
      </w:r>
    </w:p>
    <w:p w14:paraId="2BEBB7DC" w14:textId="210AD102" w:rsidR="00A25914" w:rsidRDefault="00A25914" w:rsidP="00A25914">
      <w:pPr>
        <w:pStyle w:val="Heading3"/>
      </w:pPr>
      <w:bookmarkStart w:id="463" w:name="_Toc159615779"/>
      <w:r>
        <w:t>Mount Wilson klasifikace</w:t>
      </w:r>
      <w:bookmarkEnd w:id="463"/>
      <w:del w:id="464" w:author="uzivatel" w:date="2024-03-21T09:32:00Z">
        <w:r w:rsidR="00AE0CFB" w:rsidRPr="00AE0CFB" w:rsidDel="00E566D1">
          <w:delText xml:space="preserve"> </w:delText>
        </w:r>
      </w:del>
    </w:p>
    <w:p w14:paraId="20BFCE41" w14:textId="610F9904" w:rsidR="00024C0F" w:rsidRPr="00024C0F" w:rsidRDefault="003B452B" w:rsidP="00024C0F">
      <w:r>
        <w:t xml:space="preserve">Další klasifikace vznikla na základě napozorovaných dat </w:t>
      </w:r>
      <w:proofErr w:type="spellStart"/>
      <w:r>
        <w:t>magnetogramů</w:t>
      </w:r>
      <w:proofErr w:type="spellEnd"/>
      <w:r>
        <w:t xml:space="preserve"> mezi lety 1959 a 1962 na Observatoři Mount Wilson.</w:t>
      </w:r>
      <w:r w:rsidR="00476217">
        <w:t xml:space="preserve"> </w:t>
      </w:r>
      <w:r w:rsidR="00914DE2">
        <w:t>Tato klasifikace má 4 hlavní třídy, které se ale mezi sebou mohou různě kombinovat. Třídy jsou označeny α, β, γ, δ, β-γ, β-δ, β-γ-δ, γ-δ. α je označení pro unipolární skupinu. Třída β označuje skupinu slunečních skvrn, kde lze zřetelně rozeznat skvrny z opačnými polaritami. Třídou γ označíme tu skupinu, která už má komplikovanější polaritu. Označení δ je velmi specifické. Používá se v případě, že v penu</w:t>
      </w:r>
      <w:r w:rsidR="00C773BE">
        <w:t>m</w:t>
      </w:r>
      <w:r w:rsidR="00914DE2">
        <w:t xml:space="preserve">bře jedné skvrny se vyskytuje jak </w:t>
      </w:r>
      <w:proofErr w:type="gramStart"/>
      <w:r w:rsidR="00914DE2">
        <w:t>kladná</w:t>
      </w:r>
      <w:proofErr w:type="gramEnd"/>
      <w:r w:rsidR="00914DE2">
        <w:t xml:space="preserve"> tak záporná polarita. Kombinace β-γ poté označuje </w:t>
      </w:r>
      <w:r w:rsidR="00D16CAF">
        <w:t>skupinu, která má patrné hlavní skvrny opačné polarity, ale nelze přesně určit hranici mezi kladným a záporným pólem skupiny. Třída β-δ je označení pro skupinu, která má magnetické pole jako β třída, ale vyskytuje se zde alespoň jedna δ skvrna (skvrna s penu</w:t>
      </w:r>
      <w:r w:rsidR="00C773BE">
        <w:t>m</w:t>
      </w:r>
      <w:r w:rsidR="00D16CAF">
        <w:t>brou dvojí polarity). Třída β-γ-δ má rozložení jako třída β-</w:t>
      </w:r>
      <w:commentRangeStart w:id="465"/>
      <w:proofErr w:type="spellStart"/>
      <w:r w:rsidR="00D16CAF">
        <w:t>γ</w:t>
      </w:r>
      <w:commentRangeEnd w:id="465"/>
      <w:r w:rsidR="00E566D1">
        <w:rPr>
          <w:rStyle w:val="CommentReference"/>
        </w:rPr>
        <w:commentReference w:id="465"/>
      </w:r>
      <w:ins w:id="466" w:author="uzivatel" w:date="2024-03-21T09:34:00Z">
        <w:del w:id="467" w:author="rubymailcitrine@gmail.com" w:date="2024-03-22T17:07:00Z">
          <w:r w:rsidR="00E566D1" w:rsidRPr="00E566D1" w:rsidDel="00CB35B5">
            <w:rPr>
              <w:highlight w:val="yellow"/>
              <w:rPrChange w:id="468" w:author="uzivatel" w:date="2024-03-21T09:34:00Z">
                <w:rPr/>
              </w:rPrChange>
            </w:rPr>
            <w:delText>,</w:delText>
          </w:r>
        </w:del>
      </w:ins>
      <w:del w:id="469" w:author="rubymailcitrine@gmail.com" w:date="2024-03-22T17:07:00Z">
        <w:r w:rsidR="00D16CAF" w:rsidDel="00CB35B5">
          <w:delText xml:space="preserve"> </w:delText>
        </w:r>
      </w:del>
      <w:r w:rsidR="00D16CAF">
        <w:t>ale</w:t>
      </w:r>
      <w:proofErr w:type="spellEnd"/>
      <w:r w:rsidR="00D16CAF">
        <w:t xml:space="preserve"> opět se zde objevuje jedna či více δ skvrn. Klasifikace γ-δ je poté opět kombinace třídy γ s nejméně jednou δ skvrnou.</w:t>
      </w:r>
    </w:p>
    <w:bookmarkStart w:id="470" w:name="_Toc159615780"/>
    <w:p w14:paraId="3378BBDF" w14:textId="6CD23785" w:rsidR="002112EC" w:rsidRDefault="00B1587E" w:rsidP="002112EC">
      <w:pPr>
        <w:pStyle w:val="Heading2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A8D789" wp14:editId="5ED1DEEC">
                <wp:simplePos x="0" y="0"/>
                <wp:positionH relativeFrom="column">
                  <wp:posOffset>2349500</wp:posOffset>
                </wp:positionH>
                <wp:positionV relativeFrom="paragraph">
                  <wp:posOffset>3021965</wp:posOffset>
                </wp:positionV>
                <wp:extent cx="3400425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DC665C" w14:textId="0F0834A2" w:rsidR="00B1587E" w:rsidRPr="00B1587E" w:rsidRDefault="00B1587E" w:rsidP="00B1587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12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Názorná ukázka kresby</w:t>
                            </w:r>
                            <w:r w:rsidR="00726127">
                              <w:t xml:space="preserve"> z Ondřejovské hvězdárny</w:t>
                            </w:r>
                            <w:r>
                              <w:t xml:space="preserve"> </w:t>
                            </w:r>
                            <w:hyperlink r:id="rId43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https://www.asu.cas.cz/~sunwatch/new/www/public/files/archive_patrol/sunspot_drawings/2022/220411dr.jpg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8D789" id="Text Box 29" o:spid="_x0000_s1037" type="#_x0000_t202" style="position:absolute;left:0;text-align:left;margin-left:185pt;margin-top:237.95pt;width:267.7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" stroked="f">
                <v:textbox style="mso-fit-shape-to-text:t" inset="0,0,0,0">
                  <w:txbxContent>
                    <w:p w14:paraId="3CDC665C" w14:textId="0F0834A2" w:rsidR="00B1587E" w:rsidRPr="00B1587E" w:rsidRDefault="00B1587E" w:rsidP="00B1587E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12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>: Názorná ukázka kresby</w:t>
                      </w:r>
                      <w:r w:rsidR="00726127">
                        <w:t xml:space="preserve"> z Ondřejovské hvězdárny</w:t>
                      </w:r>
                      <w:r>
                        <w:t xml:space="preserve"> </w:t>
                      </w:r>
                      <w:hyperlink r:id="rId44" w:history="1">
                        <w:r w:rsidRPr="00682577">
                          <w:rPr>
                            <w:rStyle w:val="Hypertextovodkaz"/>
                          </w:rPr>
                          <w:t>https://www.asu.cas.cz/~sunwatch/new/www/public/files/archive_patrol/sunspot_drawings/2022/220411dr.jpg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91008" behindDoc="0" locked="0" layoutInCell="1" allowOverlap="1" wp14:anchorId="773CD666" wp14:editId="3939B726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3400425" cy="2949575"/>
            <wp:effectExtent l="0" t="0" r="9525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2EC">
        <w:t>Kresba Slunce</w:t>
      </w:r>
      <w:bookmarkEnd w:id="470"/>
    </w:p>
    <w:p w14:paraId="4C9B8962" w14:textId="33DE4156" w:rsidR="00AB0CFA" w:rsidRDefault="00AB0CFA" w:rsidP="00AB0CFA">
      <w:r>
        <w:t xml:space="preserve">Kresba Slunce je metoda zachycení detailů na Slunci, kterou začal používat již Galileo Galilei. Při této metodě se dalekohled používá jako </w:t>
      </w:r>
      <w:ins w:id="471" w:author="uzivatel" w:date="2024-03-21T09:38:00Z">
        <w:del w:id="472" w:author="rubymailcitrine@gmail.com" w:date="2024-03-22T17:09:00Z">
          <w:r w:rsidR="00F65756" w:rsidRPr="00F65756" w:rsidDel="00B7457A">
            <w:rPr>
              <w:highlight w:val="yellow"/>
              <w:rPrChange w:id="473" w:author="uzivatel" w:date="2024-03-21T09:38:00Z">
                <w:rPr/>
              </w:rPrChange>
            </w:rPr>
            <w:delText xml:space="preserve">projekční </w:delText>
          </w:r>
          <w:commentRangeStart w:id="474"/>
          <w:r w:rsidR="00F65756" w:rsidRPr="00F65756" w:rsidDel="00B7457A">
            <w:rPr>
              <w:highlight w:val="yellow"/>
              <w:rPrChange w:id="475" w:author="uzivatel" w:date="2024-03-21T09:38:00Z">
                <w:rPr/>
              </w:rPrChange>
            </w:rPr>
            <w:delText>přístroj</w:delText>
          </w:r>
        </w:del>
        <w:commentRangeEnd w:id="474"/>
        <w:r w:rsidR="00F65756">
          <w:rPr>
            <w:rStyle w:val="CommentReference"/>
          </w:rPr>
          <w:commentReference w:id="474"/>
        </w:r>
        <w:del w:id="477" w:author="rubymailcitrine@gmail.com" w:date="2024-03-22T17:09:00Z">
          <w:r w:rsidR="00F65756" w:rsidDel="00B7457A">
            <w:delText xml:space="preserve"> </w:delText>
          </w:r>
        </w:del>
      </w:ins>
      <w:del w:id="478" w:author="uzivatel" w:date="2024-03-21T09:38:00Z">
        <w:r w:rsidRPr="00F65756" w:rsidDel="00F65756">
          <w:rPr>
            <w:highlight w:val="yellow"/>
            <w:rPrChange w:id="479" w:author="uzivatel" w:date="2024-03-21T09:38:00Z">
              <w:rPr/>
            </w:rPrChange>
          </w:rPr>
          <w:delText>promítací aparát</w:delText>
        </w:r>
        <w:r w:rsidDel="00F65756">
          <w:delText xml:space="preserve"> </w:delText>
        </w:r>
      </w:del>
      <w:r>
        <w:t xml:space="preserve">a Slunce promítá na papír, kde jsou poté skvrny i další úkazy ručně zakresleny. I přestože je s moderními </w:t>
      </w:r>
      <w:commentRangeStart w:id="480"/>
      <w:del w:id="481" w:author="rubymailcitrine@gmail.com" w:date="2024-03-22T17:10:00Z">
        <w:r w:rsidRPr="00F65756" w:rsidDel="00B7457A">
          <w:rPr>
            <w:highlight w:val="yellow"/>
            <w:rPrChange w:id="482" w:author="uzivatel" w:date="2024-03-21T09:39:00Z">
              <w:rPr/>
            </w:rPrChange>
          </w:rPr>
          <w:delText>technologie</w:delText>
        </w:r>
      </w:del>
      <w:commentRangeEnd w:id="480"/>
      <w:r w:rsidR="00F65756">
        <w:rPr>
          <w:rStyle w:val="CommentReference"/>
        </w:rPr>
        <w:commentReference w:id="480"/>
      </w:r>
      <w:ins w:id="483" w:author="uzivatel" w:date="2024-03-21T09:41:00Z">
        <w:del w:id="484" w:author="rubymailcitrine@gmail.com" w:date="2024-03-22T17:10:00Z">
          <w:r w:rsidR="00F65756" w:rsidRPr="00F65756" w:rsidDel="00B7457A">
            <w:rPr>
              <w:highlight w:val="yellow"/>
              <w:rPrChange w:id="485" w:author="uzivatel" w:date="2024-03-21T09:41:00Z">
                <w:rPr/>
              </w:rPrChange>
            </w:rPr>
            <w:delText>mi</w:delText>
          </w:r>
        </w:del>
      </w:ins>
      <w:r>
        <w:t xml:space="preserve"> možné získat daleko kvalitnější informace, je stále tato metoda nejjednodušší (nejenom) pro amatérské astronomy. Zároveň se také jedná o metodu pozorování Slunce, </w:t>
      </w:r>
      <w:r w:rsidR="00C773BE">
        <w:t>kterou</w:t>
      </w:r>
      <w:r>
        <w:t xml:space="preserve"> je pozorováno nejdéle a </w:t>
      </w:r>
      <w:r w:rsidR="00C773BE">
        <w:t>kombinací</w:t>
      </w:r>
      <w:r>
        <w:t xml:space="preserve"> nových </w:t>
      </w:r>
      <w:r w:rsidR="00C773BE">
        <w:t>družicových dat</w:t>
      </w:r>
      <w:r>
        <w:t xml:space="preserve"> a </w:t>
      </w:r>
      <w:r w:rsidR="00C773BE">
        <w:t xml:space="preserve">nových </w:t>
      </w:r>
      <w:r>
        <w:t xml:space="preserve">kreseb, dokážeme lépe zpřesnit, co se dělo v době, kdy se Slunce pouze kreslilo. Slunce se </w:t>
      </w:r>
      <w:commentRangeStart w:id="486"/>
      <w:proofErr w:type="spellStart"/>
      <w:r>
        <w:t>standar</w:t>
      </w:r>
      <w:ins w:id="487" w:author="uzivatel" w:date="2024-03-21T09:41:00Z">
        <w:del w:id="488" w:author="rubymailcitrine@gmail.com" w:date="2024-03-22T17:10:00Z">
          <w:r w:rsidR="00F65756" w:rsidRPr="00F65756" w:rsidDel="00B7457A">
            <w:rPr>
              <w:highlight w:val="yellow"/>
              <w:rPrChange w:id="489" w:author="uzivatel" w:date="2024-03-21T09:41:00Z">
                <w:rPr/>
              </w:rPrChange>
            </w:rPr>
            <w:delText>d</w:delText>
          </w:r>
        </w:del>
      </w:ins>
      <w:del w:id="490" w:author="rubymailcitrine@gmail.com" w:date="2024-03-22T17:10:00Z">
        <w:r w:rsidRPr="00F65756" w:rsidDel="00B7457A">
          <w:rPr>
            <w:highlight w:val="yellow"/>
            <w:rPrChange w:id="491" w:author="uzivatel" w:date="2024-03-21T09:42:00Z">
              <w:rPr/>
            </w:rPrChange>
          </w:rPr>
          <w:delText>tn</w:delText>
        </w:r>
      </w:del>
      <w:r>
        <w:t>ě</w:t>
      </w:r>
      <w:commentRangeEnd w:id="486"/>
      <w:proofErr w:type="spellEnd"/>
      <w:r w:rsidR="00F65756">
        <w:rPr>
          <w:rStyle w:val="CommentReference"/>
        </w:rPr>
        <w:commentReference w:id="486"/>
      </w:r>
      <w:r>
        <w:t xml:space="preserve"> kreslí do protokolů s velikostí slunečního disku 25 cm</w:t>
      </w:r>
      <w:r w:rsidR="00563463">
        <w:t xml:space="preserve">, nikdy </w:t>
      </w:r>
      <w:r w:rsidR="00C773BE">
        <w:t>by nemělo být kresleno</w:t>
      </w:r>
      <w:r w:rsidR="00563463">
        <w:t xml:space="preserve"> do kotouče menšího než 10 cm. J</w:t>
      </w:r>
      <w:r>
        <w:t>elikož je Slunce úhlově velký objekt, lze ke kresbě použít</w:t>
      </w:r>
      <w:r w:rsidR="005F7181">
        <w:t xml:space="preserve"> dalekohled</w:t>
      </w:r>
      <w:r>
        <w:t xml:space="preserve"> s alespoň průměrem </w:t>
      </w:r>
      <w:commentRangeStart w:id="492"/>
      <w:r>
        <w:t>objektiv</w:t>
      </w:r>
      <w:ins w:id="493" w:author="uzivatel" w:date="2024-03-21T09:42:00Z">
        <w:del w:id="494" w:author="rubymailcitrine@gmail.com" w:date="2024-03-22T17:10:00Z">
          <w:r w:rsidR="00F65756" w:rsidRPr="00F65756" w:rsidDel="00B7457A">
            <w:rPr>
              <w:highlight w:val="yellow"/>
              <w:rPrChange w:id="495" w:author="uzivatel" w:date="2024-03-21T09:42:00Z">
                <w:rPr/>
              </w:rPrChange>
            </w:rPr>
            <w:delText>u</w:delText>
          </w:r>
        </w:del>
      </w:ins>
      <w:commentRangeEnd w:id="492"/>
      <w:ins w:id="496" w:author="uzivatel" w:date="2024-03-21T09:43:00Z">
        <w:r w:rsidR="00F65756">
          <w:rPr>
            <w:rStyle w:val="CommentReference"/>
          </w:rPr>
          <w:commentReference w:id="492"/>
        </w:r>
      </w:ins>
      <w:r>
        <w:t xml:space="preserve"> 5 cm a ohniskovou vzdáleností 80 cm</w:t>
      </w:r>
      <w:r w:rsidR="00563463">
        <w:t xml:space="preserve">. Tento dalekohled by měl mít paralaktickou montáž s pohonem. Nejen že tato montáž sama sleduje </w:t>
      </w:r>
      <w:r w:rsidR="00563463">
        <w:lastRenderedPageBreak/>
        <w:t>Slunce, ale také s ní lze jednoduše zorientovat protokol simulováním denního pohybu, tedy pohybem v rektascenzi.</w:t>
      </w:r>
      <w:r>
        <w:t xml:space="preserve"> </w:t>
      </w:r>
      <w:r w:rsidR="00CB6FD8">
        <w:rPr>
          <w:rStyle w:val="FootnoteReference"/>
        </w:rPr>
        <w:footnoteReference w:id="14"/>
      </w:r>
    </w:p>
    <w:bookmarkStart w:id="497" w:name="_Toc159615781"/>
    <w:p w14:paraId="0B117A75" w14:textId="0ED7B86F" w:rsidR="00563463" w:rsidRDefault="00670C81" w:rsidP="00563463">
      <w:pPr>
        <w:pStyle w:val="Heading3"/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CB2ACF" wp14:editId="18A092CE">
                <wp:simplePos x="0" y="0"/>
                <wp:positionH relativeFrom="column">
                  <wp:posOffset>0</wp:posOffset>
                </wp:positionH>
                <wp:positionV relativeFrom="paragraph">
                  <wp:posOffset>2161540</wp:posOffset>
                </wp:positionV>
                <wp:extent cx="2800350" cy="63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753DB" w14:textId="1ED2D1D6" w:rsidR="00670C81" w:rsidRPr="00670C81" w:rsidRDefault="00670C81" w:rsidP="00670C8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13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Názorná ukázka využití dalekohledu k promítání Slunce na protokol </w:t>
                            </w:r>
                            <w:hyperlink r:id="rId46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https://www.asu.cas.cz/~sunwatch/new/www/public/files/other/projekce.jpg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B2ACF" id="Text Box 31" o:spid="_x0000_s1038" type="#_x0000_t202" style="position:absolute;left:0;text-align:left;margin-left:0;margin-top:170.2pt;width:220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" stroked="f">
                <v:textbox style="mso-fit-shape-to-text:t" inset="0,0,0,0">
                  <w:txbxContent>
                    <w:p w14:paraId="7F4753DB" w14:textId="1ED2D1D6" w:rsidR="00670C81" w:rsidRPr="00670C81" w:rsidRDefault="00670C81" w:rsidP="00670C81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13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Názorná ukázka využití dalekohledu k promítání Slunce na protokol </w:t>
                      </w:r>
                      <w:hyperlink r:id="rId47" w:history="1">
                        <w:r w:rsidRPr="00682577">
                          <w:rPr>
                            <w:rStyle w:val="Hypertextovodkaz"/>
                          </w:rPr>
                          <w:t>https://www.asu.cas.cz/~sunwatch/new/www/public/files/other/projekce.jpg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94080" behindDoc="0" locked="0" layoutInCell="1" allowOverlap="1" wp14:anchorId="57E1F045" wp14:editId="54629120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2800350" cy="20650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C04">
        <w:t>Postup kresby</w:t>
      </w:r>
      <w:bookmarkEnd w:id="497"/>
      <w:r w:rsidRPr="00670C81">
        <w:t xml:space="preserve"> </w:t>
      </w:r>
    </w:p>
    <w:p w14:paraId="71424C0B" w14:textId="0E92C62D" w:rsidR="00057BFE" w:rsidRPr="00057BFE" w:rsidRDefault="00563463" w:rsidP="00057BFE">
      <w:pPr>
        <w:rPr>
          <w:b/>
          <w:bCs/>
        </w:rPr>
      </w:pPr>
      <w:r>
        <w:t>Protokol, tedy nakreslený obraz Slunce, který má být výstupem má relativně mnoho náležitostí, které musí mít, aby mohl být vůbec brán v potaz vědeckou komunitou. Pravidelnou kresbou Slunce se v České republice věnuje jen málo hvězdáren</w:t>
      </w:r>
      <w:r w:rsidR="00D01C04">
        <w:t>,</w:t>
      </w:r>
      <w:r>
        <w:t xml:space="preserve"> vědeckých ústavů</w:t>
      </w:r>
      <w:r w:rsidR="00D01C04">
        <w:t xml:space="preserve"> i</w:t>
      </w:r>
      <w:r w:rsidR="004C77B4">
        <w:t xml:space="preserve"> amatérů</w:t>
      </w:r>
      <w:r>
        <w:t>.</w:t>
      </w:r>
      <w:r w:rsidR="001D149E">
        <w:t xml:space="preserve"> Proto také vznikla </w:t>
      </w:r>
      <w:r w:rsidR="004C77B4">
        <w:t xml:space="preserve">síť pozorovatelů z Česka, Slovenska a Polska s názvem </w:t>
      </w:r>
      <w:proofErr w:type="spellStart"/>
      <w:r w:rsidR="004C77B4">
        <w:t>Česlopol</w:t>
      </w:r>
      <w:proofErr w:type="spellEnd"/>
      <w:r w:rsidR="00057BFE">
        <w:t>, která má za cíl nejen pokračovat v pozorovací řadě, ale také zdigitalizovat historická data.</w:t>
      </w:r>
      <w:r w:rsidR="00CB6FD8">
        <w:rPr>
          <w:rStyle w:val="FootnoteReference"/>
        </w:rPr>
        <w:footnoteReference w:id="15"/>
      </w:r>
      <w:r w:rsidR="00057BFE">
        <w:t xml:space="preserve"> Tato síť, společně s Astronomickým ústavem AV ČR a Solární patrolou sídlící v Ondřejově sepsala manuál, jak kreslit. Postup</w:t>
      </w:r>
      <w:r w:rsidR="00D01C04">
        <w:t xml:space="preserve"> zakreslování</w:t>
      </w:r>
      <w:r w:rsidR="00057BFE">
        <w:t xml:space="preserve"> je následující:</w:t>
      </w:r>
    </w:p>
    <w:p w14:paraId="46A58E5B" w14:textId="39F3EBB3" w:rsidR="00057BFE" w:rsidRDefault="00057BFE" w:rsidP="00057BFE">
      <w:pPr>
        <w:numPr>
          <w:ilvl w:val="0"/>
          <w:numId w:val="12"/>
        </w:numPr>
      </w:pPr>
      <w:r>
        <w:t>Dalekohled bezpečně namíříme na Slunce a na stínítko položíme formulář.</w:t>
      </w:r>
    </w:p>
    <w:p w14:paraId="5DA61083" w14:textId="5A12216F" w:rsidR="00057BFE" w:rsidRDefault="0025395E" w:rsidP="00057BFE">
      <w:pPr>
        <w:numPr>
          <w:ilvl w:val="0"/>
          <w:numId w:val="12"/>
        </w:numPr>
      </w:pPr>
      <w:r>
        <w:t xml:space="preserve">Vypneme hodinový </w:t>
      </w:r>
      <w:commentRangeStart w:id="498"/>
      <w:r>
        <w:t>stroj</w:t>
      </w:r>
      <w:commentRangeEnd w:id="498"/>
      <w:r w:rsidR="00A14361">
        <w:rPr>
          <w:rStyle w:val="CommentReference"/>
        </w:rPr>
        <w:commentReference w:id="498"/>
      </w:r>
      <w:ins w:id="499" w:author="uzivatel" w:date="2024-03-21T10:40:00Z">
        <w:del w:id="500" w:author="rubymailcitrine@gmail.com" w:date="2024-03-22T17:10:00Z">
          <w:r w:rsidR="00A14361" w:rsidRPr="00A14361" w:rsidDel="00B7457A">
            <w:rPr>
              <w:highlight w:val="yellow"/>
              <w:rPrChange w:id="501" w:author="uzivatel" w:date="2024-03-21T10:40:00Z">
                <w:rPr/>
              </w:rPrChange>
            </w:rPr>
            <w:delText>,</w:delText>
          </w:r>
        </w:del>
      </w:ins>
      <w:r>
        <w:t xml:space="preserve"> případně simulujeme denní pohyb Slunce a tím zorientujeme kresbu.</w:t>
      </w:r>
    </w:p>
    <w:p w14:paraId="5223E02B" w14:textId="1B56E84C" w:rsidR="0025395E" w:rsidRDefault="0025395E" w:rsidP="00057BFE">
      <w:pPr>
        <w:numPr>
          <w:ilvl w:val="0"/>
          <w:numId w:val="12"/>
        </w:numPr>
      </w:pPr>
      <w:r>
        <w:t>Zpřesníme zorientování formuláře přesunem skvrny na spojnici východu a západu a natočíme protokol tak, aby se skvrna při pohybu v rektascensi hýbala pouze po spojnici.</w:t>
      </w:r>
    </w:p>
    <w:p w14:paraId="701A6E5E" w14:textId="6CE5E81B" w:rsidR="0025395E" w:rsidRDefault="00F16495" w:rsidP="00057BFE">
      <w:pPr>
        <w:numPr>
          <w:ilvl w:val="0"/>
          <w:numId w:val="12"/>
        </w:numPr>
      </w:pPr>
      <w:r>
        <w:t>Opět zapneme hodinový stroj a umístíme Slunce přesně na formulář.</w:t>
      </w:r>
    </w:p>
    <w:p w14:paraId="4B064207" w14:textId="34F69CC6" w:rsidR="00F16495" w:rsidRDefault="00F16495" w:rsidP="00057BFE">
      <w:pPr>
        <w:numPr>
          <w:ilvl w:val="0"/>
          <w:numId w:val="12"/>
        </w:numPr>
      </w:pPr>
      <w:r>
        <w:t>Zakreslíme úkazy na Slunci. Umbry plně černé, penumbry šedé, případně pouze obrysy a filamenty žlutou nebo červenou pastelkou.</w:t>
      </w:r>
    </w:p>
    <w:p w14:paraId="73E92ADF" w14:textId="21A09E0C" w:rsidR="00F16495" w:rsidRDefault="00F16495" w:rsidP="00057BFE">
      <w:pPr>
        <w:numPr>
          <w:ilvl w:val="0"/>
          <w:numId w:val="12"/>
        </w:numPr>
      </w:pPr>
      <w:r>
        <w:t>Zkontrolujeme správnost zákresu</w:t>
      </w:r>
    </w:p>
    <w:p w14:paraId="29DC0322" w14:textId="074C9B39" w:rsidR="00F16495" w:rsidRDefault="00F16495" w:rsidP="00057BFE">
      <w:pPr>
        <w:numPr>
          <w:ilvl w:val="0"/>
          <w:numId w:val="12"/>
        </w:numPr>
      </w:pPr>
      <w:r>
        <w:t>Doplníme informace do tabulek ve formuláři.</w:t>
      </w:r>
    </w:p>
    <w:p w14:paraId="41F30E8E" w14:textId="31B39176" w:rsidR="008F24DF" w:rsidRDefault="008F24DF" w:rsidP="008F24DF">
      <w:pPr>
        <w:pStyle w:val="Heading3"/>
      </w:pPr>
      <w:bookmarkStart w:id="502" w:name="_Toc159615782"/>
      <w:r>
        <w:t>Informace v protokolu</w:t>
      </w:r>
      <w:bookmarkEnd w:id="502"/>
    </w:p>
    <w:p w14:paraId="6AB34648" w14:textId="51FBACF4" w:rsidR="00D01C04" w:rsidRPr="0073006F" w:rsidRDefault="008F24DF" w:rsidP="008F24DF">
      <w:pPr>
        <w:rPr>
          <w:rStyle w:val="Hyperlink"/>
          <w:color w:val="auto"/>
          <w:u w:val="none"/>
        </w:rPr>
      </w:pPr>
      <w:r>
        <w:t>V protokolu nesmí chybět různé informace, a to datum a čas vyhotovení kresby, místo pozorování a jméno pozorovatele,</w:t>
      </w:r>
      <w:del w:id="503" w:author="uzivatel" w:date="2024-03-21T10:43:00Z">
        <w:r w:rsidDel="00A14361">
          <w:delText xml:space="preserve"> </w:delText>
        </w:r>
        <w:r w:rsidRPr="00A14361" w:rsidDel="00A14361">
          <w:rPr>
            <w:highlight w:val="yellow"/>
            <w:rPrChange w:id="504" w:author="uzivatel" w:date="2024-03-21T10:41:00Z">
              <w:rPr/>
            </w:rPrChange>
          </w:rPr>
          <w:delText>viditelnost</w:delText>
        </w:r>
      </w:del>
      <w:r w:rsidR="00D01C04">
        <w:t xml:space="preserve"> </w:t>
      </w:r>
      <w:commentRangeStart w:id="505"/>
      <w:ins w:id="506" w:author="uzivatel" w:date="2024-03-21T10:42:00Z">
        <w:del w:id="507" w:author="rubymailcitrine@gmail.com" w:date="2024-03-22T17:11:00Z">
          <w:r w:rsidR="00A14361" w:rsidRPr="00A14361" w:rsidDel="00B7457A">
            <w:rPr>
              <w:highlight w:val="yellow"/>
              <w:rPrChange w:id="508" w:author="uzivatel" w:date="2024-03-21T10:42:00Z">
                <w:rPr/>
              </w:rPrChange>
            </w:rPr>
            <w:delText>chvění</w:delText>
          </w:r>
        </w:del>
        <w:commentRangeEnd w:id="505"/>
        <w:r w:rsidR="00A14361">
          <w:rPr>
            <w:rStyle w:val="CommentReference"/>
          </w:rPr>
          <w:commentReference w:id="505"/>
        </w:r>
        <w:del w:id="509" w:author="rubymailcitrine@gmail.com" w:date="2024-03-22T17:11:00Z">
          <w:r w:rsidR="00A14361" w:rsidRPr="00A14361" w:rsidDel="00B7457A">
            <w:rPr>
              <w:highlight w:val="yellow"/>
              <w:rPrChange w:id="510" w:author="uzivatel" w:date="2024-03-21T10:42:00Z">
                <w:rPr/>
              </w:rPrChange>
            </w:rPr>
            <w:delText xml:space="preserve"> obrazu</w:delText>
          </w:r>
        </w:del>
        <w:r w:rsidR="00A14361">
          <w:t xml:space="preserve"> </w:t>
        </w:r>
      </w:ins>
      <w:r w:rsidR="00D01C04">
        <w:t>(</w:t>
      </w:r>
      <w:r>
        <w:t>seeing</w:t>
      </w:r>
      <w:r w:rsidR="00D01C04">
        <w:t>)</w:t>
      </w:r>
      <w:r>
        <w:t xml:space="preserve"> na škále od 1 do 5, kde 5 je nejlepší, číslo kresby, obvykle ve formátu číslo kresby v roce/</w:t>
      </w:r>
      <w:r w:rsidR="00F16495">
        <w:t xml:space="preserve">daný </w:t>
      </w:r>
      <w:r>
        <w:t xml:space="preserve">rok. Dále také údaje o slunečním </w:t>
      </w:r>
      <w:commentRangeStart w:id="511"/>
      <w:r>
        <w:t>disku</w:t>
      </w:r>
      <w:commentRangeEnd w:id="511"/>
      <w:r w:rsidR="00A14361">
        <w:rPr>
          <w:rStyle w:val="CommentReference"/>
        </w:rPr>
        <w:commentReference w:id="511"/>
      </w:r>
      <w:r>
        <w:t xml:space="preserve"> </w:t>
      </w:r>
      <w:del w:id="512" w:author="uzivatel" w:date="2024-03-21T10:43:00Z">
        <w:r w:rsidRPr="00A14361" w:rsidDel="00A14361">
          <w:rPr>
            <w:highlight w:val="yellow"/>
            <w:rPrChange w:id="513" w:author="uzivatel" w:date="2024-03-21T10:43:00Z">
              <w:rPr/>
            </w:rPrChange>
          </w:rPr>
          <w:delText>-</w:delText>
        </w:r>
      </w:del>
      <w:ins w:id="514" w:author="uzivatel" w:date="2024-03-21T10:43:00Z">
        <w:r w:rsidR="00A14361" w:rsidRPr="00A14361">
          <w:rPr>
            <w:highlight w:val="yellow"/>
            <w:rPrChange w:id="515" w:author="uzivatel" w:date="2024-03-21T10:43:00Z">
              <w:rPr/>
            </w:rPrChange>
          </w:rPr>
          <w:t>–</w:t>
        </w:r>
      </w:ins>
      <w:r>
        <w:t xml:space="preserve"> heliografická šířka a délka centra slunečního disku a úhel, o který je </w:t>
      </w:r>
      <w:r>
        <w:lastRenderedPageBreak/>
        <w:t>natočena rotační osa Slunce a číslo</w:t>
      </w:r>
      <w:r w:rsidRPr="00F16495">
        <w:t xml:space="preserve"> </w:t>
      </w:r>
      <w:proofErr w:type="spellStart"/>
      <w:r w:rsidRPr="00F16495">
        <w:t>Carringotnovy</w:t>
      </w:r>
      <w:proofErr w:type="spellEnd"/>
      <w:r w:rsidRPr="00F16495">
        <w:t xml:space="preserve"> rotace</w:t>
      </w:r>
      <w:r w:rsidR="00F16495" w:rsidRPr="00F16495">
        <w:t>, což značí pořadí otočky Slunce kolem své osy od 9. listopadu</w:t>
      </w:r>
      <w:del w:id="516" w:author="rubymailcitrine@gmail.com" w:date="2024-03-22T17:11:00Z">
        <w:r w:rsidR="00F16495" w:rsidRPr="00F16495" w:rsidDel="00B7457A">
          <w:delText xml:space="preserve"> </w:delText>
        </w:r>
        <w:r w:rsidR="00F16495" w:rsidRPr="00A14361" w:rsidDel="00B7457A">
          <w:rPr>
            <w:highlight w:val="yellow"/>
            <w:rPrChange w:id="517" w:author="uzivatel" w:date="2024-03-21T10:45:00Z">
              <w:rPr/>
            </w:rPrChange>
          </w:rPr>
          <w:delText>1853</w:delText>
        </w:r>
        <w:commentRangeStart w:id="518"/>
        <w:r w:rsidR="00FE0C05" w:rsidRPr="00A14361" w:rsidDel="00B7457A">
          <w:rPr>
            <w:rStyle w:val="FootnoteReference"/>
            <w:highlight w:val="yellow"/>
            <w:rPrChange w:id="519" w:author="uzivatel" w:date="2024-03-21T10:45:00Z">
              <w:rPr>
                <w:rStyle w:val="FootnoteReference"/>
              </w:rPr>
            </w:rPrChange>
          </w:rPr>
          <w:footnoteReference w:id="16"/>
        </w:r>
      </w:del>
      <w:commentRangeEnd w:id="518"/>
      <w:r w:rsidR="00A14361">
        <w:rPr>
          <w:rStyle w:val="CommentReference"/>
        </w:rPr>
        <w:commentReference w:id="518"/>
      </w:r>
      <w:r w:rsidRPr="00F16495">
        <w:t>.</w:t>
      </w:r>
      <w:r>
        <w:t xml:space="preserve"> </w:t>
      </w:r>
      <w:r w:rsidR="00D01C04">
        <w:t>Dále by měly být</w:t>
      </w:r>
      <w:r w:rsidR="0003129E">
        <w:t xml:space="preserve"> zakreslené skupiny skvrn </w:t>
      </w:r>
      <w:r w:rsidR="00D01C04">
        <w:t xml:space="preserve">ohraničené </w:t>
      </w:r>
      <w:r w:rsidR="0003129E">
        <w:t xml:space="preserve">obdélníkem a </w:t>
      </w:r>
      <w:r w:rsidR="00D01C04">
        <w:t>očíslované, případně i</w:t>
      </w:r>
      <w:r w:rsidR="0003129E">
        <w:t xml:space="preserve"> oklasifikova</w:t>
      </w:r>
      <w:r w:rsidR="00D01C04">
        <w:t>né</w:t>
      </w:r>
      <w:r w:rsidR="0003129E">
        <w:t xml:space="preserve">. V protokolu </w:t>
      </w:r>
      <w:r w:rsidR="00D01C04">
        <w:t xml:space="preserve">by také měli být </w:t>
      </w:r>
      <w:r>
        <w:t xml:space="preserve">informace o aktivitě Slunce. </w:t>
      </w:r>
      <w:r w:rsidR="00D01C04">
        <w:t xml:space="preserve">Mezi tyto informace řadíme </w:t>
      </w:r>
      <w:r>
        <w:t>počet skvrn na disku, počet skupin na disku</w:t>
      </w:r>
      <w:r w:rsidR="00D01C04">
        <w:t xml:space="preserve"> a </w:t>
      </w:r>
      <w:r>
        <w:t>Wolfovo číslo</w:t>
      </w:r>
      <w:r w:rsidR="00D01C04">
        <w:t xml:space="preserve"> (odkaz). </w:t>
      </w:r>
      <w:r>
        <w:t>Déle je také možné skupiny skvrn rozložit do tří sektorů, centrální, severní a jižní</w:t>
      </w:r>
      <w:r w:rsidR="00D01C04">
        <w:t xml:space="preserve"> a</w:t>
      </w:r>
      <w:r>
        <w:t xml:space="preserve"> tyto údaje vypočítat pouze pro daný sektor. </w:t>
      </w:r>
      <w:r w:rsidR="0003129E">
        <w:t>V neposlední řadě</w:t>
      </w:r>
      <w:r w:rsidR="00D01C04">
        <w:t xml:space="preserve"> by také na kresbě měl být uveden počet</w:t>
      </w:r>
      <w:r w:rsidR="0003129E">
        <w:t xml:space="preserve"> fakulových polí.</w:t>
      </w:r>
      <w:r w:rsidR="0073006F">
        <w:t xml:space="preserve"> </w:t>
      </w:r>
      <w:r w:rsidR="00D01C04">
        <w:t xml:space="preserve">Do protokolu se také zapisují </w:t>
      </w:r>
      <w:r w:rsidR="00B313B6">
        <w:t xml:space="preserve">informace o poloze každé skupiny. Jedná se o heliografickou šířku a heliografickou délku středu </w:t>
      </w:r>
      <w:r w:rsidR="00D01C04">
        <w:t>skupiny</w:t>
      </w:r>
      <w:r w:rsidR="0003129E">
        <w:t>, případně i jejich poloh</w:t>
      </w:r>
      <w:r w:rsidR="00D01C04">
        <w:t>u</w:t>
      </w:r>
      <w:r w:rsidR="0003129E">
        <w:t xml:space="preserve"> vůči středu kresby.</w:t>
      </w:r>
      <w:r w:rsidR="00E517A3">
        <w:t xml:space="preserve"> </w:t>
      </w:r>
      <w:r w:rsidR="0073006F">
        <w:t>H</w:t>
      </w:r>
      <w:r w:rsidR="0003129E">
        <w:t>eliografick</w:t>
      </w:r>
      <w:r w:rsidR="00E517A3">
        <w:t xml:space="preserve">é souřadnice </w:t>
      </w:r>
      <w:r w:rsidR="0073006F">
        <w:t xml:space="preserve">skupiny lze vypočítat </w:t>
      </w:r>
      <w:r w:rsidR="00E517A3">
        <w:t xml:space="preserve">pomocí </w:t>
      </w:r>
      <w:r w:rsidR="0073006F">
        <w:t>těchto vzorců:</w:t>
      </w:r>
      <w:r w:rsidR="00E517A3">
        <w:rPr>
          <w:b/>
          <w:bCs/>
        </w:rPr>
        <w:t xml:space="preserve"> </w:t>
      </w:r>
      <w:r w:rsidR="00FE0C05">
        <w:rPr>
          <w:rStyle w:val="FootnoteReference"/>
          <w:b/>
          <w:bCs/>
        </w:rPr>
        <w:footnoteReference w:id="17"/>
      </w:r>
    </w:p>
    <w:p w14:paraId="169D879E" w14:textId="13EF2FEF" w:rsidR="005669A6" w:rsidRPr="00A14361" w:rsidRDefault="0073006F" w:rsidP="008F24DF">
      <w:pPr>
        <w:rPr>
          <w:ins w:id="522" w:author="uzivatel" w:date="2024-03-21T10:46:00Z"/>
        </w:rPr>
      </w:pPr>
      <m:oMathPara>
        <m:oMath>
          <m:r>
            <w:rPr>
              <w:rFonts w:ascii="Cambria Math" w:hAnsi="Cambria Math"/>
            </w:rPr>
            <m:t>ρ=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vz</m:t>
                  </m:r>
                </m:num>
                <m:den>
                  <m:r>
                    <w:rPr>
                      <w:rFonts w:ascii="Cambria Math" w:hAnsi="Cambria Math"/>
                    </w:rPr>
                    <m:t>R</m:t>
                  </m:r>
                </m:den>
              </m:f>
            </m:e>
          </m:func>
        </m:oMath>
      </m:oMathPara>
    </w:p>
    <w:p w14:paraId="0103A310" w14:textId="77777777" w:rsidR="00A14361" w:rsidRPr="0073006F" w:rsidRDefault="00A14361" w:rsidP="008F24DF"/>
    <w:p w14:paraId="7D17FE34" w14:textId="6F4600A5" w:rsidR="00D01C04" w:rsidRPr="0073006F" w:rsidRDefault="0073006F" w:rsidP="008F24DF">
      <m:oMathPara>
        <m:oMath>
          <m:r>
            <w:rPr>
              <w:rFonts w:ascii="Cambria Math" w:hAnsi="Cambria Math"/>
            </w:rPr>
            <m:t>b=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P-Q</m:t>
                              </m:r>
                            </m:e>
                          </m:d>
                        </m:e>
                      </m:func>
                    </m:e>
                  </m:func>
                </m:e>
              </m:d>
            </m:e>
          </m:func>
        </m:oMath>
      </m:oMathPara>
    </w:p>
    <w:p w14:paraId="281AEC62" w14:textId="5706FB61" w:rsidR="00E517A3" w:rsidRPr="0073006F" w:rsidRDefault="0073006F" w:rsidP="008F24DF">
      <m:oMathPara>
        <m:oMath>
          <m:r>
            <w:rPr>
              <w:rFonts w:ascii="Cambria Math" w:hAnsi="Cambria Math"/>
            </w:rPr>
            <m:t>l=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</m:fun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P-Q</m:t>
                              </m:r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func>
                    </m:den>
                  </m:f>
                </m:e>
              </m:func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0</m:t>
              </m:r>
              <w:commentRangeStart w:id="523"/>
              <w:commentRangeEnd w:id="523"/>
              <m:r>
                <m:rPr>
                  <m:sty m:val="p"/>
                </m:rPr>
                <w:rPr>
                  <w:rStyle w:val="CommentReference"/>
                </w:rPr>
                <w:commentReference w:id="523"/>
              </m:r>
            </m:sub>
          </m:sSub>
        </m:oMath>
      </m:oMathPara>
    </w:p>
    <w:p w14:paraId="05A4DC25" w14:textId="1EA21339" w:rsidR="00FE0C05" w:rsidRDefault="00670C81" w:rsidP="008F24DF">
      <w:pPr>
        <w:rPr>
          <w:b/>
          <w:bCs/>
        </w:rPr>
      </w:pPr>
      <w:r w:rsidRPr="00B7457A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8B280C" wp14:editId="324EB908">
                <wp:simplePos x="0" y="0"/>
                <wp:positionH relativeFrom="column">
                  <wp:posOffset>2068195</wp:posOffset>
                </wp:positionH>
                <wp:positionV relativeFrom="paragraph">
                  <wp:posOffset>3589020</wp:posOffset>
                </wp:positionV>
                <wp:extent cx="3686810" cy="63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D5D0F6" w14:textId="51FE8080" w:rsidR="00670C81" w:rsidRPr="00670C81" w:rsidRDefault="00670C81" w:rsidP="00670C81">
                            <w:pPr>
                              <w:pStyle w:val="Caption"/>
                            </w:pPr>
                            <w:bookmarkStart w:id="524" w:name="_Ref159615488"/>
                            <w:bookmarkStart w:id="525" w:name="_Ref159615482"/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14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bookmarkEnd w:id="524"/>
                            <w:r>
                              <w:t xml:space="preserve">: Výskyt údajů na kresbě </w:t>
                            </w:r>
                            <w:hyperlink r:id="rId49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https://www.asu.cas.cz/~sunwatch/new/www/public/files/other/img40.png</w:t>
                              </w:r>
                            </w:hyperlink>
                            <w:bookmarkEnd w:id="5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B280C" id="Text Box 33" o:spid="_x0000_s1039" type="#_x0000_t202" style="position:absolute;left:0;text-align:left;margin-left:162.85pt;margin-top:282.6pt;width:290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" stroked="f">
                <v:textbox style="mso-fit-shape-to-text:t" inset="0,0,0,0">
                  <w:txbxContent>
                    <w:p w14:paraId="74D5D0F6" w14:textId="51FE8080" w:rsidR="00670C81" w:rsidRPr="00670C81" w:rsidRDefault="00670C81" w:rsidP="00670C81">
                      <w:pPr>
                        <w:pStyle w:val="Titulek"/>
                      </w:pPr>
                      <w:bookmarkStart w:id="435" w:name="_Ref159615488"/>
                      <w:bookmarkStart w:id="436" w:name="_Ref159615482"/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14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bookmarkEnd w:id="435"/>
                      <w:r>
                        <w:t xml:space="preserve">: Výskyt údajů na kresbě </w:t>
                      </w:r>
                      <w:hyperlink r:id="rId50" w:history="1">
                        <w:r w:rsidRPr="00682577">
                          <w:rPr>
                            <w:rStyle w:val="Hypertextovodkaz"/>
                          </w:rPr>
                          <w:t>https://www.asu.cas.cz/~sunwatch/new/www/public/files/other/img40.png</w:t>
                        </w:r>
                      </w:hyperlink>
                      <w:bookmarkEnd w:id="436"/>
                    </w:p>
                  </w:txbxContent>
                </v:textbox>
                <w10:wrap type="square"/>
              </v:shape>
            </w:pict>
          </mc:Fallback>
        </mc:AlternateContent>
      </w:r>
      <w:r w:rsidRPr="00B7457A">
        <w:rPr>
          <w:noProof/>
          <w:lang w:eastAsia="cs-CZ"/>
        </w:rPr>
        <w:drawing>
          <wp:anchor distT="0" distB="0" distL="114300" distR="114300" simplePos="0" relativeHeight="251697152" behindDoc="0" locked="0" layoutInCell="1" allowOverlap="1" wp14:anchorId="79E2CC21" wp14:editId="0227638C">
            <wp:simplePos x="0" y="0"/>
            <wp:positionH relativeFrom="margin">
              <wp:posOffset>2068195</wp:posOffset>
            </wp:positionH>
            <wp:positionV relativeFrom="paragraph">
              <wp:posOffset>7620</wp:posOffset>
            </wp:positionV>
            <wp:extent cx="3686810" cy="3524250"/>
            <wp:effectExtent l="0" t="0" r="889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526" w:author="uzivatel" w:date="2024-03-21T11:12:00Z">
        <w:r w:rsidR="0073006F" w:rsidRPr="00A14361" w:rsidDel="002578A3">
          <w:rPr>
            <w:highlight w:val="yellow"/>
            <w:rPrChange w:id="527" w:author="uzivatel" w:date="2024-03-21T10:47:00Z">
              <w:rPr/>
            </w:rPrChange>
          </w:rPr>
          <w:delText>,</w:delText>
        </w:r>
        <w:r w:rsidR="0073006F" w:rsidDel="002578A3">
          <w:delText xml:space="preserve"> </w:delText>
        </w:r>
      </w:del>
      <w:r w:rsidR="0073006F">
        <w:t xml:space="preserve">kde </w:t>
      </w:r>
      <m:oMath>
        <m:r>
          <w:rPr>
            <w:rFonts w:ascii="Cambria Math" w:hAnsi="Cambria Math"/>
          </w:rPr>
          <m:t>vz</m:t>
        </m:r>
      </m:oMath>
      <w:r w:rsidR="0073006F">
        <w:t xml:space="preserve"> je vzdálenost středu skvrny od stře</w:t>
      </w:r>
      <w:proofErr w:type="spellStart"/>
      <w:r w:rsidR="0073006F">
        <w:t>du</w:t>
      </w:r>
      <w:proofErr w:type="spellEnd"/>
      <w:r w:rsidR="0073006F">
        <w:t xml:space="preserve"> kresby, </w:t>
      </w:r>
      <m:oMath>
        <m:r>
          <w:rPr>
            <w:rFonts w:ascii="Cambria Math" w:hAnsi="Cambria Math"/>
          </w:rPr>
          <m:t>R</m:t>
        </m:r>
      </m:oMath>
      <w:r w:rsidR="0073006F">
        <w:t xml:space="preserve"> je velikost slunečního disku na kresbě,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šířka středu kresby,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délka středu kresby, </w:t>
      </w:r>
      <m:oMath>
        <m:r>
          <w:rPr>
            <w:rFonts w:ascii="Cambria Math" w:hAnsi="Cambria Math"/>
          </w:rPr>
          <m:t>P</m:t>
        </m:r>
      </m:oMath>
      <w:r w:rsidR="0073006F">
        <w:t xml:space="preserve"> je </w:t>
      </w:r>
      <w:r w:rsidR="0073006F" w:rsidRPr="0073006F">
        <w:t>poziční úhel rotační osy Slunce</w:t>
      </w:r>
      <w:r w:rsidR="0073006F">
        <w:t xml:space="preserve"> a </w:t>
      </w:r>
      <m:oMath>
        <m:r>
          <w:rPr>
            <w:rFonts w:ascii="Cambria Math" w:hAnsi="Cambria Math"/>
          </w:rPr>
          <m:t>Q</m:t>
        </m:r>
      </m:oMath>
      <w:r w:rsidR="0073006F">
        <w:t xml:space="preserve"> je </w:t>
      </w:r>
      <w:r w:rsidR="0073006F" w:rsidRPr="0073006F">
        <w:t>poziční úhel skupiny měřený na kresbě od severu přes východ</w:t>
      </w:r>
      <w:r w:rsidR="0073006F">
        <w:t xml:space="preserve">. </w:t>
      </w:r>
      <m:oMath>
        <m:r>
          <w:ins w:id="528" w:author="uzivatel" w:date="2024-03-21T11:10:00Z">
            <w:del w:id="529" w:author="rubymailcitrine@gmail.com" w:date="2024-03-22T17:12:00Z">
              <m:rPr>
                <m:sty m:val="p"/>
              </m:rPr>
              <w:rPr>
                <w:rFonts w:ascii="Cambria Math" w:hAnsi="Cambria Math"/>
                <w:highlight w:val="yellow"/>
                <w:rPrChange w:id="530" w:author="uzivatel" w:date="2024-03-21T11:10:00Z">
                  <w:rPr>
                    <w:rFonts w:ascii="Cambria Math" w:hAnsi="Cambria Math"/>
                  </w:rPr>
                </w:rPrChange>
              </w:rPr>
              <m:t>P</m:t>
            </w:del>
          </w:ins>
        </m:r>
        <m:r>
          <w:ins w:id="531" w:author="uzivatel" w:date="2024-03-21T11:10:00Z">
            <w:del w:id="532" w:author="rubymailcitrine@gmail.com" w:date="2024-03-22T17:12:00Z">
              <m:rPr>
                <m:sty m:val="p"/>
              </m:rPr>
              <w:rPr>
                <w:rFonts w:ascii="Cambria Math" w:hAnsi="Cambria Math" w:hint="eastAsia"/>
                <w:highlight w:val="yellow"/>
                <w:rPrChange w:id="533" w:author="uzivatel" w:date="2024-03-21T11:10:00Z">
                  <w:rPr>
                    <w:rFonts w:ascii="Cambria Math" w:hAnsi="Cambria Math" w:hint="eastAsia"/>
                  </w:rPr>
                </w:rPrChange>
              </w:rPr>
              <m:t>í</m:t>
            </w:del>
          </w:ins>
        </m:r>
        <m:r>
          <w:ins w:id="534" w:author="uzivatel" w:date="2024-03-21T11:10:00Z">
            <w:del w:id="535" w:author="rubymailcitrine@gmail.com" w:date="2024-03-22T17:12:00Z">
              <m:rPr>
                <m:sty m:val="p"/>
              </m:rPr>
              <w:rPr>
                <w:rFonts w:ascii="Cambria Math" w:hAnsi="Cambria Math"/>
                <w:highlight w:val="yellow"/>
                <w:rPrChange w:id="536" w:author="uzivatel" w:date="2024-03-21T11:10:00Z">
                  <w:rPr>
                    <w:rFonts w:ascii="Cambria Math" w:hAnsi="Cambria Math"/>
                  </w:rPr>
                </w:rPrChange>
              </w:rPr>
              <m:t>sm</m:t>
            </w:del>
          </w:ins>
        </m:r>
        <w:commentRangeStart w:id="537"/>
        <w:commentRangeEnd w:id="537"/>
        <m:r>
          <w:ins w:id="538" w:author="uzivatel" w:date="2024-03-21T11:11:00Z">
            <m:rPr>
              <m:sty m:val="p"/>
            </m:rPr>
            <w:rPr>
              <w:rStyle w:val="CommentReference"/>
            </w:rPr>
            <w:commentReference w:id="537"/>
          </w:ins>
        </m:r>
        <m:r>
          <w:ins w:id="539" w:author="uzivatel" w:date="2024-03-21T11:10:00Z">
            <w:del w:id="540" w:author="rubymailcitrine@gmail.com" w:date="2024-03-22T17:12:00Z">
              <m:rPr>
                <m:sty m:val="p"/>
              </m:rPr>
              <w:rPr>
                <w:rFonts w:ascii="Cambria Math" w:hAnsi="Cambria Math"/>
                <w:highlight w:val="yellow"/>
                <w:rPrChange w:id="541" w:author="uzivatel" w:date="2024-03-21T11:10:00Z">
                  <w:rPr>
                    <w:rFonts w:ascii="Cambria Math" w:hAnsi="Cambria Math"/>
                  </w:rPr>
                </w:rPrChange>
              </w:rPr>
              <m:t>ena</m:t>
            </w:del>
          </w:ins>
        </m:r>
        <m:r>
          <w:ins w:id="542" w:author="uzivatel" w:date="2024-03-21T11:10:00Z">
            <w:rPr>
              <w:rFonts w:ascii="Cambria Math" w:hAnsi="Cambria Math"/>
            </w:rPr>
            <m:t xml:space="preserve"> </m:t>
          </w:ins>
        </m:r>
        <m:r>
          <w:rPr>
            <w:rFonts w:ascii="Cambria Math" w:hAnsi="Cambria Math"/>
          </w:rPr>
          <m:t>b</m:t>
        </m:r>
      </m:oMath>
      <w:r w:rsidR="0073006F">
        <w:t xml:space="preserve"> a </w:t>
      </w:r>
      <m:oMath>
        <m:r>
          <w:rPr>
            <w:rFonts w:ascii="Cambria Math" w:hAnsi="Cambria Math"/>
          </w:rPr>
          <m:t>l</m:t>
        </m:r>
      </m:oMath>
      <w:r w:rsidR="0073006F">
        <w:t xml:space="preserve"> jsou pak hledanými heliografickými souřadnicemi, šířkou a délkou, </w:t>
      </w:r>
      <w:r w:rsidR="00086090">
        <w:t xml:space="preserve">skupiny. Znázornění získání potřebných údajů o skupině </w:t>
      </w:r>
      <w:r w:rsidR="00985555">
        <w:t xml:space="preserve">ukazuje </w:t>
      </w:r>
      <w:r w:rsidR="00985555">
        <w:fldChar w:fldCharType="begin"/>
      </w:r>
      <w:r w:rsidR="00985555">
        <w:instrText xml:space="preserve"> REF _Ref159615488 \h </w:instrText>
      </w:r>
      <w:r w:rsidR="00985555">
        <w:fldChar w:fldCharType="separate"/>
      </w:r>
      <w:r w:rsidR="00726127">
        <w:t xml:space="preserve">Obrázek </w:t>
      </w:r>
      <w:r w:rsidR="00726127">
        <w:rPr>
          <w:noProof/>
        </w:rPr>
        <w:t>14</w:t>
      </w:r>
      <w:r w:rsidR="00985555">
        <w:fldChar w:fldCharType="end"/>
      </w:r>
      <w:r w:rsidR="00985555">
        <w:t>.</w:t>
      </w:r>
    </w:p>
    <w:p w14:paraId="34DD5B9D" w14:textId="19E844AA" w:rsidR="00FE0C05" w:rsidRDefault="00FE0C05">
      <w:pPr>
        <w:spacing w:after="0" w:line="240" w:lineRule="auto"/>
        <w:jc w:val="left"/>
        <w:rPr>
          <w:b/>
          <w:bCs/>
        </w:rPr>
      </w:pPr>
    </w:p>
    <w:sectPr w:rsidR="00FE0C05" w:rsidSect="00E11182">
      <w:footerReference w:type="default" r:id="rId52"/>
      <w:pgSz w:w="11906" w:h="16838"/>
      <w:pgMar w:top="1418" w:right="851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5" w:author="uzivatel" w:date="2024-03-14T12:14:00Z" w:initials="u">
    <w:p w14:paraId="0843109B" w14:textId="316EC6AF" w:rsidR="00E61192" w:rsidRDefault="00E61192">
      <w:pPr>
        <w:pStyle w:val="CommentText"/>
      </w:pPr>
      <w:r>
        <w:rPr>
          <w:rStyle w:val="CommentReference"/>
        </w:rPr>
        <w:annotationRef/>
      </w:r>
      <w:r w:rsidR="005206F0">
        <w:t>To je otázkou. Výrony hmoty lze spíše určovat z protuberancí.</w:t>
      </w:r>
    </w:p>
  </w:comment>
  <w:comment w:id="16" w:author="uzivatel" w:date="2024-03-14T12:17:00Z" w:initials="u">
    <w:p w14:paraId="7D21888F" w14:textId="2273E57B" w:rsidR="005206F0" w:rsidRDefault="005206F0">
      <w:pPr>
        <w:pStyle w:val="CommentText"/>
      </w:pPr>
      <w:r>
        <w:rPr>
          <w:rStyle w:val="CommentReference"/>
        </w:rPr>
        <w:annotationRef/>
      </w:r>
      <w:r>
        <w:t>Úprava mezer 3×</w:t>
      </w:r>
    </w:p>
  </w:comment>
  <w:comment w:id="21" w:author="uzivatel" w:date="2024-03-14T12:18:00Z" w:initials="u">
    <w:p w14:paraId="0AC20DBA" w14:textId="473A34F5" w:rsidR="005206F0" w:rsidRDefault="005206F0">
      <w:pPr>
        <w:pStyle w:val="CommentText"/>
      </w:pPr>
      <w:r>
        <w:rPr>
          <w:rStyle w:val="CommentReference"/>
        </w:rPr>
        <w:annotationRef/>
      </w:r>
      <w:r>
        <w:t>Úprava mezer 2×</w:t>
      </w:r>
    </w:p>
  </w:comment>
  <w:comment w:id="22" w:author="rubymailcitrine@gmail.com" w:date="2024-03-22T15:58:00Z" w:initials="r">
    <w:p w14:paraId="2557437D" w14:textId="1FC4D313" w:rsidR="00EA7799" w:rsidRDefault="00EA7799">
      <w:pPr>
        <w:pStyle w:val="CommentText"/>
      </w:pPr>
      <w:r>
        <w:rPr>
          <w:rStyle w:val="CommentReference"/>
        </w:rPr>
        <w:annotationRef/>
      </w:r>
    </w:p>
  </w:comment>
  <w:comment w:id="24" w:author="uzivatel" w:date="2024-03-14T12:20:00Z" w:initials="u">
    <w:p w14:paraId="7BDEE9E2" w14:textId="07CEE8C6" w:rsidR="005206F0" w:rsidRDefault="005206F0">
      <w:pPr>
        <w:pStyle w:val="CommentText"/>
      </w:pPr>
      <w:r>
        <w:rPr>
          <w:rStyle w:val="CommentReference"/>
        </w:rPr>
        <w:annotationRef/>
      </w:r>
      <w:r>
        <w:t>Královský pás je oblast +/- 5° až +/- 30</w:t>
      </w:r>
      <w:proofErr w:type="gramStart"/>
      <w:r>
        <w:t>°  případně</w:t>
      </w:r>
      <w:proofErr w:type="gramEnd"/>
      <w:r>
        <w:t xml:space="preserve"> +/- 35°.</w:t>
      </w:r>
    </w:p>
  </w:comment>
  <w:comment w:id="29" w:author="uzivatel" w:date="2024-03-21T12:09:00Z" w:initials="u">
    <w:p w14:paraId="51C82F7D" w14:textId="77777777" w:rsidR="00D419D5" w:rsidRDefault="00D419D5">
      <w:pPr>
        <w:pStyle w:val="CommentText"/>
        <w:rPr>
          <w:noProof/>
        </w:rPr>
      </w:pPr>
      <w:r>
        <w:rPr>
          <w:rStyle w:val="CommentReference"/>
        </w:rPr>
        <w:annotationRef/>
      </w:r>
      <w:r w:rsidR="00E83B61">
        <w:rPr>
          <w:noProof/>
        </w:rPr>
        <w:t>označit jinak poznámku, toto je matoucí, vypadá to jako 1611 na druhou</w:t>
      </w:r>
    </w:p>
    <w:p w14:paraId="680AA43C" w14:textId="40C49D02" w:rsidR="00D419D5" w:rsidRDefault="00E83B61">
      <w:pPr>
        <w:pStyle w:val="CommentText"/>
      </w:pPr>
      <w:r>
        <w:rPr>
          <w:noProof/>
        </w:rPr>
        <w:t xml:space="preserve"> </w:t>
      </w:r>
    </w:p>
  </w:comment>
  <w:comment w:id="34" w:author="uzivatel" w:date="2024-03-20T11:08:00Z" w:initials="u">
    <w:p w14:paraId="4DB432F2" w14:textId="15133C38" w:rsidR="00DF2651" w:rsidRDefault="00DF2651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doplněna čárka</w:t>
      </w:r>
    </w:p>
  </w:comment>
  <w:comment w:id="43" w:author="uzivatel" w:date="2024-03-14T12:26:00Z" w:initials="u">
    <w:p w14:paraId="02902193" w14:textId="04C764B9" w:rsidR="004F6E78" w:rsidRDefault="004F6E78">
      <w:pPr>
        <w:pStyle w:val="CommentText"/>
      </w:pPr>
      <w:r>
        <w:rPr>
          <w:rStyle w:val="CommentReference"/>
        </w:rPr>
        <w:annotationRef/>
      </w:r>
      <w:r>
        <w:t>Možná by bylo lepší číselné vyjádření.</w:t>
      </w:r>
    </w:p>
  </w:comment>
  <w:comment w:id="44" w:author="uzivatel" w:date="2024-03-14T12:27:00Z" w:initials="u">
    <w:p w14:paraId="54F2A83B" w14:textId="2DE48977" w:rsidR="004F6E78" w:rsidRDefault="004F6E78">
      <w:pPr>
        <w:pStyle w:val="CommentText"/>
      </w:pPr>
      <w:r>
        <w:rPr>
          <w:rStyle w:val="CommentReference"/>
        </w:rPr>
        <w:annotationRef/>
      </w:r>
      <w:r>
        <w:t>To není pravda. Palec natažené ruky má přibližně 2,5°.</w:t>
      </w:r>
    </w:p>
  </w:comment>
  <w:comment w:id="45" w:author="uzivatel" w:date="2024-03-14T12:30:00Z" w:initials="u">
    <w:p w14:paraId="70F2F3BD" w14:textId="20822007" w:rsidR="004F6E78" w:rsidRDefault="004F6E78">
      <w:pPr>
        <w:pStyle w:val="CommentText"/>
      </w:pPr>
      <w:r>
        <w:rPr>
          <w:rStyle w:val="CommentReference"/>
        </w:rPr>
        <w:annotationRef/>
      </w:r>
      <w:r>
        <w:t>Dal bych vrstvy opačně, v pořadí směrem od jádra (jádro, plášť, kůra, atmosféra). A místo termosféry bych dal atmosféra. Termosféra je pouze jednou vrstvou atmosféry (termosféra, stratosféra …)</w:t>
      </w:r>
    </w:p>
  </w:comment>
  <w:comment w:id="50" w:author="uzivatel" w:date="2024-03-14T12:36:00Z" w:initials="u">
    <w:p w14:paraId="24A79465" w14:textId="4BF4B4FE" w:rsidR="001D0F40" w:rsidRDefault="001D0F40">
      <w:pPr>
        <w:pStyle w:val="CommentText"/>
      </w:pPr>
      <w:r>
        <w:rPr>
          <w:rStyle w:val="CommentReference"/>
        </w:rPr>
        <w:annotationRef/>
      </w:r>
      <w:r w:rsidR="00F2669A">
        <w:rPr>
          <w:noProof/>
        </w:rPr>
        <w:t>vodíků změněno na vodíku</w:t>
      </w:r>
    </w:p>
  </w:comment>
  <w:comment w:id="57" w:author="uzivatel" w:date="2024-03-14T12:36:00Z" w:initials="u">
    <w:p w14:paraId="7C962F3C" w14:textId="6D72CDCF" w:rsidR="001D0F40" w:rsidRDefault="001D0F40">
      <w:pPr>
        <w:pStyle w:val="CommentText"/>
      </w:pPr>
      <w:r>
        <w:rPr>
          <w:rStyle w:val="CommentReference"/>
        </w:rPr>
        <w:annotationRef/>
      </w:r>
      <w:r w:rsidR="00F2669A">
        <w:rPr>
          <w:noProof/>
        </w:rPr>
        <w:t>vyzařování změněno na vyzařováním.</w:t>
      </w:r>
    </w:p>
  </w:comment>
  <w:comment w:id="64" w:author="uzivatel" w:date="2024-03-14T12:41:00Z" w:initials="u">
    <w:p w14:paraId="001DA890" w14:textId="0CD85F3A" w:rsidR="001D0F40" w:rsidRDefault="00F2669A">
      <w:pPr>
        <w:pStyle w:val="CommentText"/>
      </w:pPr>
      <w:r>
        <w:rPr>
          <w:noProof/>
        </w:rPr>
        <w:t>První změněno na spodní.</w:t>
      </w:r>
      <w:r w:rsidR="001D0F40">
        <w:rPr>
          <w:rStyle w:val="CommentReference"/>
        </w:rPr>
        <w:annotationRef/>
      </w:r>
    </w:p>
  </w:comment>
  <w:comment w:id="73" w:author="uzivatel" w:date="2024-03-14T12:44:00Z" w:initials="u">
    <w:p w14:paraId="105EE947" w14:textId="6971F549" w:rsidR="001D0F40" w:rsidRDefault="001D0F40">
      <w:pPr>
        <w:pStyle w:val="CommentText"/>
      </w:pPr>
      <w:r>
        <w:rPr>
          <w:rStyle w:val="CommentReference"/>
        </w:rPr>
        <w:annotationRef/>
      </w:r>
      <w:r w:rsidR="00F2669A">
        <w:rPr>
          <w:noProof/>
        </w:rPr>
        <w:t>Doplněno o póry, fakulová pole. Odstraněno slovo nebo.</w:t>
      </w:r>
    </w:p>
  </w:comment>
  <w:comment w:id="81" w:author="uzivatel" w:date="2024-03-14T12:46:00Z" w:initials="u">
    <w:p w14:paraId="676B396B" w14:textId="6FF86C66" w:rsidR="009861FE" w:rsidRDefault="009861FE">
      <w:pPr>
        <w:pStyle w:val="CommentText"/>
      </w:pPr>
      <w:r>
        <w:rPr>
          <w:rStyle w:val="CommentReference"/>
        </w:rPr>
        <w:annotationRef/>
      </w:r>
      <w:r w:rsidR="00F2669A">
        <w:rPr>
          <w:noProof/>
        </w:rPr>
        <w:t>Doplněno případně tmavé filamenty.</w:t>
      </w:r>
    </w:p>
  </w:comment>
  <w:comment w:id="101" w:author="uzivatel" w:date="2024-03-14T12:49:00Z" w:initials="u">
    <w:p w14:paraId="0DAF4012" w14:textId="1739BBD2" w:rsidR="009861FE" w:rsidRDefault="009861FE">
      <w:pPr>
        <w:pStyle w:val="CommentText"/>
      </w:pPr>
      <w:r>
        <w:rPr>
          <w:rStyle w:val="CommentReference"/>
        </w:rPr>
        <w:annotationRef/>
      </w:r>
      <w:r w:rsidR="00F2669A">
        <w:rPr>
          <w:noProof/>
        </w:rPr>
        <w:t>Odstraněno poslední. Místo toho bych volil svrchní.</w:t>
      </w:r>
    </w:p>
  </w:comment>
  <w:comment w:id="127" w:author="uzivatel" w:date="2024-03-14T12:54:00Z" w:initials="u">
    <w:p w14:paraId="2A493598" w14:textId="2766CBF6" w:rsidR="009861FE" w:rsidRDefault="009861FE">
      <w:pPr>
        <w:pStyle w:val="CommentText"/>
      </w:pPr>
      <w:r>
        <w:rPr>
          <w:rStyle w:val="CommentReference"/>
        </w:rPr>
        <w:annotationRef/>
      </w:r>
      <w:r w:rsidR="00F2669A">
        <w:rPr>
          <w:noProof/>
        </w:rPr>
        <w:t>Doplněno a upraveno.</w:t>
      </w:r>
    </w:p>
  </w:comment>
  <w:comment w:id="145" w:author="uzivatel" w:date="2024-03-14T12:55:00Z" w:initials="u">
    <w:p w14:paraId="3E88F2E0" w14:textId="7E223F30" w:rsidR="009861FE" w:rsidRDefault="009861FE" w:rsidP="0066329C">
      <w:pPr>
        <w:pStyle w:val="CommentText"/>
        <w:ind w:left="708" w:firstLine="708"/>
      </w:pPr>
      <w:r>
        <w:rPr>
          <w:rStyle w:val="CommentReference"/>
        </w:rPr>
        <w:annotationRef/>
      </w:r>
      <w:r w:rsidR="00F2669A">
        <w:rPr>
          <w:noProof/>
        </w:rPr>
        <w:t>Oprava údajů.</w:t>
      </w:r>
    </w:p>
  </w:comment>
  <w:comment w:id="147" w:author="uzivatel" w:date="2024-03-20T11:13:00Z" w:initials="u">
    <w:p w14:paraId="62DE1927" w14:textId="54368EEF" w:rsidR="00DF2651" w:rsidRDefault="00DF2651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 xml:space="preserve">zauzlování magnetického pole nahrazeno zahuštění magnetických siločar </w:t>
      </w:r>
    </w:p>
  </w:comment>
  <w:comment w:id="160" w:author="uzivatel" w:date="2024-03-20T11:16:00Z" w:initials="u">
    <w:p w14:paraId="38E06CED" w14:textId="2527D84C" w:rsidR="00DF2651" w:rsidRDefault="00DF2651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dva magnetický náhrazeno své magnetické</w:t>
      </w:r>
    </w:p>
  </w:comment>
  <w:comment w:id="173" w:author="uzivatel" w:date="2024-03-20T11:23:00Z" w:initials="u">
    <w:p w14:paraId="70D9BF5A" w14:textId="3DD24532" w:rsidR="001A5B82" w:rsidRDefault="004B2A66">
      <w:pPr>
        <w:pStyle w:val="CommentText"/>
      </w:pPr>
      <w:r>
        <w:rPr>
          <w:noProof/>
        </w:rPr>
        <w:t>)</w:t>
      </w:r>
    </w:p>
  </w:comment>
  <w:comment w:id="177" w:author="uzivatel" w:date="2024-03-20T11:19:00Z" w:initials="u">
    <w:p w14:paraId="070B7F30" w14:textId="5F1B05AA" w:rsidR="001A5B82" w:rsidRDefault="001A5B82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doplněno magnetických</w:t>
      </w:r>
    </w:p>
  </w:comment>
  <w:comment w:id="181" w:author="uzivatel" w:date="2024-03-20T11:21:00Z" w:initials="u">
    <w:p w14:paraId="0E127F8B" w14:textId="503C6A9D" w:rsidR="001A5B82" w:rsidRDefault="004B2A66">
      <w:pPr>
        <w:pStyle w:val="CommentText"/>
      </w:pPr>
      <w:r>
        <w:rPr>
          <w:noProof/>
        </w:rPr>
        <w:t>Věta rozdělena a upravena.</w:t>
      </w:r>
      <w:r w:rsidR="001A5B82">
        <w:rPr>
          <w:rStyle w:val="CommentReference"/>
        </w:rPr>
        <w:annotationRef/>
      </w:r>
    </w:p>
  </w:comment>
  <w:comment w:id="195" w:author="uzivatel" w:date="2024-03-20T11:24:00Z" w:initials="u">
    <w:p w14:paraId="6FF24219" w14:textId="77777777" w:rsidR="001A5B82" w:rsidRDefault="001A5B82">
      <w:pPr>
        <w:pStyle w:val="CommentText"/>
        <w:rPr>
          <w:noProof/>
        </w:rPr>
      </w:pPr>
      <w:r>
        <w:rPr>
          <w:rStyle w:val="CommentReference"/>
        </w:rPr>
        <w:annotationRef/>
      </w:r>
      <w:r w:rsidR="004B2A66">
        <w:rPr>
          <w:noProof/>
        </w:rPr>
        <w:t>na změněno na nad</w:t>
      </w:r>
    </w:p>
    <w:p w14:paraId="16EEE737" w14:textId="5956BF35" w:rsidR="001A5B82" w:rsidRDefault="001A5B82">
      <w:pPr>
        <w:pStyle w:val="CommentText"/>
      </w:pPr>
    </w:p>
  </w:comment>
  <w:comment w:id="201" w:author="uzivatel" w:date="2024-03-20T11:25:00Z" w:initials="u">
    <w:p w14:paraId="03CCE2D2" w14:textId="77777777" w:rsidR="001A5B82" w:rsidRDefault="001A5B82">
      <w:pPr>
        <w:pStyle w:val="CommentText"/>
        <w:rPr>
          <w:noProof/>
        </w:rPr>
      </w:pPr>
      <w:r>
        <w:rPr>
          <w:rStyle w:val="CommentReference"/>
        </w:rPr>
        <w:annotationRef/>
      </w:r>
      <w:r w:rsidR="004B2A66">
        <w:rPr>
          <w:noProof/>
        </w:rPr>
        <w:t>odstraněno lépe, nahrazeno nebo</w:t>
      </w:r>
    </w:p>
    <w:p w14:paraId="5B18AF52" w14:textId="4959598A" w:rsidR="001A5B82" w:rsidRDefault="001A5B82">
      <w:pPr>
        <w:pStyle w:val="CommentText"/>
      </w:pPr>
    </w:p>
  </w:comment>
  <w:comment w:id="206" w:author="uzivatel" w:date="2024-03-21T09:21:00Z" w:initials="u">
    <w:p w14:paraId="578B2C78" w14:textId="0C9D7F05" w:rsidR="002B20DA" w:rsidRDefault="002B20DA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>doplněna čárka</w:t>
      </w:r>
    </w:p>
  </w:comment>
  <w:comment w:id="212" w:author="uzivatel" w:date="2024-03-20T11:27:00Z" w:initials="u">
    <w:p w14:paraId="2CB5E1BB" w14:textId="77777777" w:rsidR="001A5B82" w:rsidRDefault="001A5B82">
      <w:pPr>
        <w:pStyle w:val="CommentText"/>
        <w:rPr>
          <w:noProof/>
        </w:rPr>
      </w:pPr>
      <w:r>
        <w:rPr>
          <w:rStyle w:val="CommentReference"/>
        </w:rPr>
        <w:annotationRef/>
      </w:r>
      <w:r w:rsidR="004B2A66">
        <w:rPr>
          <w:noProof/>
        </w:rPr>
        <w:t>to má být wikipedie?</w:t>
      </w:r>
    </w:p>
    <w:p w14:paraId="4A93D5A7" w14:textId="08472728" w:rsidR="001A5B82" w:rsidRDefault="001A5B82">
      <w:pPr>
        <w:pStyle w:val="CommentText"/>
      </w:pPr>
    </w:p>
  </w:comment>
  <w:comment w:id="219" w:author="uzivatel" w:date="2024-03-20T11:28:00Z" w:initials="u">
    <w:p w14:paraId="7B44BD85" w14:textId="27DD16F3" w:rsidR="007B10C5" w:rsidRDefault="007B10C5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 xml:space="preserve">doplněno </w:t>
      </w:r>
      <w:r>
        <w:t>(má vláknitou strukturu)</w:t>
      </w:r>
    </w:p>
  </w:comment>
  <w:comment w:id="223" w:author="uzivatel" w:date="2024-03-20T11:31:00Z" w:initials="u">
    <w:p w14:paraId="4BE3CAAF" w14:textId="77777777" w:rsidR="007B10C5" w:rsidRDefault="004B2A66">
      <w:pPr>
        <w:pStyle w:val="CommentText"/>
        <w:rPr>
          <w:noProof/>
        </w:rPr>
      </w:pPr>
      <w:r>
        <w:rPr>
          <w:noProof/>
        </w:rPr>
        <w:t>změna věty a doplnění</w:t>
      </w:r>
    </w:p>
    <w:p w14:paraId="60F41571" w14:textId="66CC6FA4" w:rsidR="007B10C5" w:rsidRDefault="007B10C5">
      <w:pPr>
        <w:pStyle w:val="CommentText"/>
      </w:pPr>
      <w:r>
        <w:rPr>
          <w:rStyle w:val="CommentReference"/>
        </w:rPr>
        <w:annotationRef/>
      </w:r>
    </w:p>
  </w:comment>
  <w:comment w:id="240" w:author="uzivatel" w:date="2024-03-20T11:32:00Z" w:initials="u">
    <w:p w14:paraId="122509EE" w14:textId="0404909B" w:rsidR="007B10C5" w:rsidRDefault="004B2A66">
      <w:pPr>
        <w:pStyle w:val="CommentText"/>
      </w:pPr>
      <w:r>
        <w:rPr>
          <w:noProof/>
        </w:rPr>
        <w:t xml:space="preserve">změna </w:t>
      </w:r>
      <w:r w:rsidR="007B10C5">
        <w:rPr>
          <w:rStyle w:val="CommentReference"/>
        </w:rPr>
        <w:annotationRef/>
      </w:r>
      <w:r w:rsidR="007B10C5" w:rsidRPr="007B10C5">
        <w:rPr>
          <w:noProof/>
        </w:rPr>
        <w:t>složené</w:t>
      </w:r>
      <w:r>
        <w:rPr>
          <w:noProof/>
        </w:rPr>
        <w:t xml:space="preserve"> na </w:t>
      </w:r>
      <w:r w:rsidR="007B10C5" w:rsidRPr="009A542A">
        <w:rPr>
          <w:highlight w:val="yellow"/>
        </w:rPr>
        <w:t>složen</w:t>
      </w:r>
      <w:r w:rsidR="007B10C5">
        <w:rPr>
          <w:highlight w:val="yellow"/>
        </w:rPr>
        <w:t>a</w:t>
      </w:r>
    </w:p>
  </w:comment>
  <w:comment w:id="246" w:author="uzivatel" w:date="2024-03-20T11:33:00Z" w:initials="u">
    <w:p w14:paraId="1BB471D1" w14:textId="21A66B87" w:rsidR="007B10C5" w:rsidRDefault="004B2A66">
      <w:pPr>
        <w:pStyle w:val="CommentText"/>
      </w:pPr>
      <w:r>
        <w:rPr>
          <w:noProof/>
        </w:rPr>
        <w:t xml:space="preserve">zrušeno </w:t>
      </w:r>
      <w:r w:rsidR="007B10C5">
        <w:rPr>
          <w:rStyle w:val="CommentReference"/>
        </w:rPr>
        <w:annotationRef/>
      </w:r>
      <w:r w:rsidR="007B10C5" w:rsidRPr="009A542A">
        <w:rPr>
          <w:highlight w:val="yellow"/>
        </w:rPr>
        <w:t>taktéž</w:t>
      </w:r>
    </w:p>
  </w:comment>
  <w:comment w:id="247" w:author="rubymailcitrine@gmail.com" w:date="2024-03-22T16:21:00Z" w:initials="r">
    <w:p w14:paraId="089AC126" w14:textId="33F0904B" w:rsidR="0023030E" w:rsidRDefault="0023030E">
      <w:pPr>
        <w:pStyle w:val="CommentText"/>
      </w:pPr>
      <w:r>
        <w:rPr>
          <w:rStyle w:val="CommentReference"/>
        </w:rPr>
        <w:annotationRef/>
      </w:r>
    </w:p>
  </w:comment>
  <w:comment w:id="250" w:author="uzivatel" w:date="2024-03-20T11:34:00Z" w:initials="u">
    <w:p w14:paraId="117A1987" w14:textId="2283580B" w:rsidR="007B10C5" w:rsidRDefault="004B2A66">
      <w:pPr>
        <w:pStyle w:val="CommentText"/>
      </w:pPr>
      <w:r>
        <w:rPr>
          <w:noProof/>
        </w:rPr>
        <w:t xml:space="preserve">slovo </w:t>
      </w:r>
      <w:r w:rsidR="007B10C5">
        <w:rPr>
          <w:rStyle w:val="CommentReference"/>
        </w:rPr>
        <w:annotationRef/>
      </w:r>
      <w:r w:rsidR="007B10C5" w:rsidRPr="009A542A">
        <w:rPr>
          <w:highlight w:val="yellow"/>
        </w:rPr>
        <w:t>body</w:t>
      </w:r>
      <w:r>
        <w:rPr>
          <w:noProof/>
        </w:rPr>
        <w:t xml:space="preserve"> změněno na </w:t>
      </w:r>
      <w:r w:rsidR="007B10C5" w:rsidRPr="007B10C5">
        <w:rPr>
          <w:noProof/>
        </w:rPr>
        <w:t>oblasti</w:t>
      </w:r>
    </w:p>
  </w:comment>
  <w:comment w:id="263" w:author="uzivatel" w:date="2024-03-20T11:40:00Z" w:initials="u">
    <w:p w14:paraId="05E698EE" w14:textId="7A859C74" w:rsidR="009D1FB9" w:rsidRDefault="009D1FB9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 xml:space="preserve">doplněno </w:t>
      </w:r>
      <w:r w:rsidR="004B2A66" w:rsidRPr="009D1FB9">
        <w:rPr>
          <w:noProof/>
          <w:highlight w:val="yellow"/>
        </w:rPr>
        <w:t>a morfologie</w:t>
      </w:r>
    </w:p>
  </w:comment>
  <w:comment w:id="267" w:author="uzivatel" w:date="2024-03-20T11:41:00Z" w:initials="u">
    <w:p w14:paraId="0882B12A" w14:textId="46C6BFDE" w:rsidR="009D1FB9" w:rsidRDefault="009D1FB9">
      <w:pPr>
        <w:pStyle w:val="CommentText"/>
      </w:pPr>
      <w:r>
        <w:rPr>
          <w:rStyle w:val="CommentReference"/>
        </w:rPr>
        <w:annotationRef/>
      </w:r>
      <w:r w:rsidR="004B2A66" w:rsidRPr="009D1FB9">
        <w:rPr>
          <w:noProof/>
          <w:highlight w:val="yellow"/>
        </w:rPr>
        <w:t>menší</w:t>
      </w:r>
      <w:r w:rsidR="004B2A66">
        <w:rPr>
          <w:noProof/>
        </w:rPr>
        <w:t xml:space="preserve"> nahrazeno za </w:t>
      </w:r>
      <w:r w:rsidR="004B2A66" w:rsidRPr="009D1FB9">
        <w:rPr>
          <w:noProof/>
          <w:highlight w:val="yellow"/>
        </w:rPr>
        <w:t>malé</w:t>
      </w:r>
    </w:p>
  </w:comment>
  <w:comment w:id="276" w:author="uzivatel" w:date="2024-03-20T11:43:00Z" w:initials="u">
    <w:p w14:paraId="4D6243C8" w14:textId="7E19FC5B" w:rsidR="009D1FB9" w:rsidRDefault="004B2A66">
      <w:pPr>
        <w:pStyle w:val="CommentText"/>
      </w:pPr>
      <w:r>
        <w:rPr>
          <w:noProof/>
        </w:rPr>
        <w:t xml:space="preserve">upraveno a doplněno </w:t>
      </w:r>
      <w:r w:rsidRPr="009D1FB9">
        <w:rPr>
          <w:noProof/>
          <w:highlight w:val="yellow"/>
        </w:rPr>
        <w:t>ultipolární</w:t>
      </w:r>
      <w:r w:rsidR="009D1FB9" w:rsidRPr="009D1FB9">
        <w:rPr>
          <w:rStyle w:val="CommentReference"/>
          <w:highlight w:val="yellow"/>
        </w:rPr>
        <w:annotationRef/>
      </w:r>
    </w:p>
  </w:comment>
  <w:comment w:id="288" w:author="uzivatel" w:date="2024-03-20T11:45:00Z" w:initials="u">
    <w:p w14:paraId="167A7279" w14:textId="72863AA2" w:rsidR="009D1FB9" w:rsidRDefault="009D1FB9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Doplnit něco o multipolárním systému.</w:t>
      </w:r>
    </w:p>
  </w:comment>
  <w:comment w:id="291" w:author="uzivatel" w:date="2024-03-20T11:46:00Z" w:initials="u">
    <w:p w14:paraId="4697AFF8" w14:textId="44468B2B" w:rsidR="009D1FB9" w:rsidRDefault="009D1FB9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doplněna mezera</w:t>
      </w:r>
    </w:p>
  </w:comment>
  <w:comment w:id="301" w:author="uzivatel" w:date="2024-03-20T11:48:00Z" w:initials="u">
    <w:p w14:paraId="1FEBA400" w14:textId="08AB81E8" w:rsidR="008F5F4F" w:rsidRDefault="008F5F4F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 xml:space="preserve">odstraněno </w:t>
      </w:r>
      <w:r w:rsidR="004B2A66" w:rsidRPr="008F5F4F">
        <w:rPr>
          <w:noProof/>
          <w:highlight w:val="yellow"/>
        </w:rPr>
        <w:t>a</w:t>
      </w:r>
      <w:r w:rsidR="004B2A66">
        <w:rPr>
          <w:noProof/>
        </w:rPr>
        <w:t xml:space="preserve"> a doplněno\. </w:t>
      </w:r>
      <w:r w:rsidRPr="008F5F4F">
        <w:rPr>
          <w:noProof/>
          <w:highlight w:val="yellow"/>
        </w:rPr>
        <w:t>, ke kterému přičteme počet</w:t>
      </w:r>
      <w:r w:rsidRPr="008F5F4F">
        <w:rPr>
          <w:noProof/>
        </w:rPr>
        <w:t xml:space="preserve">  </w:t>
      </w:r>
    </w:p>
  </w:comment>
  <w:comment w:id="305" w:author="uzivatel" w:date="2024-03-20T11:50:00Z" w:initials="u">
    <w:p w14:paraId="407F3C33" w14:textId="6C353BE7" w:rsidR="008F5F4F" w:rsidRDefault="008F5F4F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To je matoucí,  vypadá to jako 300 na 9</w:t>
      </w:r>
    </w:p>
  </w:comment>
  <w:comment w:id="310" w:author="uzivatel" w:date="2024-03-20T11:51:00Z" w:initials="u">
    <w:p w14:paraId="4F09229F" w14:textId="2C821BE8" w:rsidR="008F5F4F" w:rsidRDefault="004B2A66">
      <w:pPr>
        <w:pStyle w:val="CommentText"/>
      </w:pPr>
      <w:r w:rsidRPr="008F5F4F">
        <w:rPr>
          <w:noProof/>
          <w:highlight w:val="yellow"/>
        </w:rPr>
        <w:t>m</w:t>
      </w:r>
      <w:r>
        <w:rPr>
          <w:noProof/>
        </w:rPr>
        <w:t xml:space="preserve"> změněno na </w:t>
      </w:r>
      <w:r w:rsidRPr="008F5F4F">
        <w:rPr>
          <w:noProof/>
          <w:highlight w:val="yellow"/>
        </w:rPr>
        <w:t>n</w:t>
      </w:r>
      <w:r w:rsidR="008F5F4F" w:rsidRPr="008F5F4F">
        <w:rPr>
          <w:rStyle w:val="CommentReference"/>
          <w:highlight w:val="yellow"/>
        </w:rPr>
        <w:annotationRef/>
      </w:r>
    </w:p>
  </w:comment>
  <w:comment w:id="311" w:author="rubymailcitrine@gmail.com" w:date="2024-03-22T16:40:00Z" w:initials="r">
    <w:p w14:paraId="0067F3C6" w14:textId="2EFF9E3D" w:rsidR="002E4627" w:rsidRDefault="002E4627">
      <w:pPr>
        <w:pStyle w:val="CommentText"/>
      </w:pPr>
      <w:r>
        <w:rPr>
          <w:rStyle w:val="CommentReference"/>
        </w:rPr>
        <w:annotationRef/>
      </w:r>
    </w:p>
  </w:comment>
  <w:comment w:id="345" w:author="uzivatel" w:date="2024-03-20T11:55:00Z" w:initials="u">
    <w:p w14:paraId="29F0BC9F" w14:textId="1380E825" w:rsidR="008F5F4F" w:rsidRDefault="008F5F4F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doplněno</w:t>
      </w:r>
    </w:p>
  </w:comment>
  <w:comment w:id="364" w:author="uzivatel" w:date="2024-03-20T11:59:00Z" w:initials="u">
    <w:p w14:paraId="55EBC0C7" w14:textId="26A63479" w:rsidR="005438D2" w:rsidRDefault="005438D2">
      <w:pPr>
        <w:pStyle w:val="CommentText"/>
      </w:pPr>
      <w:r>
        <w:rPr>
          <w:rStyle w:val="CommentReference"/>
        </w:rPr>
        <w:annotationRef/>
      </w:r>
    </w:p>
  </w:comment>
  <w:comment w:id="370" w:author="uzivatel" w:date="2024-03-21T12:12:00Z" w:initials="u">
    <w:p w14:paraId="7AAC14B6" w14:textId="5D5DB418" w:rsidR="00D419D5" w:rsidRDefault="00E83B61">
      <w:pPr>
        <w:pStyle w:val="CommentText"/>
      </w:pPr>
      <w:r>
        <w:rPr>
          <w:noProof/>
        </w:rPr>
        <w:t>a</w:t>
      </w:r>
    </w:p>
  </w:comment>
  <w:comment w:id="373" w:author="uzivatel" w:date="2024-03-21T12:12:00Z" w:initials="u">
    <w:p w14:paraId="476C7B24" w14:textId="563363AA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odstranna mezera</w:t>
      </w:r>
    </w:p>
  </w:comment>
  <w:comment w:id="375" w:author="uzivatel" w:date="2024-03-20T12:03:00Z" w:initials="u">
    <w:p w14:paraId="3A4B8A7F" w14:textId="38CD29EA" w:rsidR="005438D2" w:rsidRDefault="005438D2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Text  popisující obrázek zasahuje do spodní části obrázku. v textu doplněno i ve slově jednotlivých.</w:t>
      </w:r>
    </w:p>
  </w:comment>
  <w:comment w:id="377" w:author="uzivatel" w:date="2024-03-21T12:13:00Z" w:initials="u">
    <w:p w14:paraId="7F42247D" w14:textId="0E41D3C7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odstraněna mezera</w:t>
      </w:r>
    </w:p>
  </w:comment>
  <w:comment w:id="382" w:author="uzivatel" w:date="2024-03-20T12:00:00Z" w:initials="u">
    <w:p w14:paraId="2D42593E" w14:textId="65666248" w:rsidR="005438D2" w:rsidRDefault="005438D2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doplněno</w:t>
      </w:r>
    </w:p>
  </w:comment>
  <w:comment w:id="383" w:author="rubymailcitrine@gmail.com" w:date="2024-03-22T17:02:00Z" w:initials="r">
    <w:p w14:paraId="313D7A81" w14:textId="1E916A3A" w:rsidR="00CB35B5" w:rsidRDefault="00CB35B5">
      <w:pPr>
        <w:pStyle w:val="CommentText"/>
      </w:pPr>
      <w:r>
        <w:rPr>
          <w:rStyle w:val="CommentReference"/>
        </w:rPr>
        <w:annotationRef/>
      </w:r>
    </w:p>
  </w:comment>
  <w:comment w:id="386" w:author="uzivatel" w:date="2024-03-21T12:14:00Z" w:initials="u">
    <w:p w14:paraId="2B943D40" w14:textId="7537207B" w:rsidR="00D419D5" w:rsidRDefault="00D419D5">
      <w:pPr>
        <w:pStyle w:val="CommentText"/>
      </w:pPr>
      <w:r>
        <w:rPr>
          <w:noProof/>
        </w:rPr>
        <w:t>a</w:t>
      </w:r>
    </w:p>
  </w:comment>
  <w:comment w:id="397" w:author="uzivatel" w:date="2024-03-20T12:06:00Z" w:initials="u">
    <w:p w14:paraId="62703F0B" w14:textId="733769E7" w:rsidR="005438D2" w:rsidRDefault="005438D2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 xml:space="preserve">Doplněno </w:t>
      </w:r>
      <w:r w:rsidR="004B2A66" w:rsidRPr="005438D2">
        <w:rPr>
          <w:noProof/>
          <w:highlight w:val="yellow"/>
        </w:rPr>
        <w:t>,</w:t>
      </w:r>
      <w:r w:rsidR="004B2A66">
        <w:rPr>
          <w:noProof/>
        </w:rPr>
        <w:t xml:space="preserve"> </w:t>
      </w:r>
      <w:bookmarkStart w:id="402" w:name="_Hlk162019353"/>
      <w:r w:rsidRPr="009A542A">
        <w:rPr>
          <w:highlight w:val="yellow"/>
        </w:rPr>
        <w:t>značící již závěrečné</w:t>
      </w:r>
      <w:r>
        <w:rPr>
          <w:rStyle w:val="CommentReference"/>
        </w:rPr>
        <w:annotationRef/>
      </w:r>
      <w:r w:rsidRPr="009A542A">
        <w:rPr>
          <w:highlight w:val="yellow"/>
        </w:rPr>
        <w:t xml:space="preserve"> stádium</w:t>
      </w:r>
      <w:bookmarkEnd w:id="402"/>
    </w:p>
  </w:comment>
  <w:comment w:id="407" w:author="uzivatel" w:date="2024-03-20T12:07:00Z" w:initials="u">
    <w:p w14:paraId="53254D6D" w14:textId="591836AC" w:rsidR="00C472D6" w:rsidRDefault="00C472D6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 xml:space="preserve">Odstraněno slovo </w:t>
      </w:r>
      <w:r w:rsidR="004B2A66" w:rsidRPr="00C472D6">
        <w:rPr>
          <w:noProof/>
          <w:highlight w:val="yellow"/>
        </w:rPr>
        <w:t>také</w:t>
      </w:r>
    </w:p>
  </w:comment>
  <w:comment w:id="409" w:author="uzivatel" w:date="2024-03-21T12:15:00Z" w:initials="u">
    <w:p w14:paraId="5F99C063" w14:textId="1A6244F3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odstraněna mezera</w:t>
      </w:r>
    </w:p>
  </w:comment>
  <w:comment w:id="411" w:author="uzivatel" w:date="2024-03-21T12:15:00Z" w:initials="u">
    <w:p w14:paraId="703D7679" w14:textId="5238C6CA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odstraněna mezera</w:t>
      </w:r>
    </w:p>
  </w:comment>
  <w:comment w:id="413" w:author="uzivatel" w:date="2024-03-20T12:09:00Z" w:initials="u">
    <w:p w14:paraId="25BAEA4C" w14:textId="0EBB2AFF" w:rsidR="00C472D6" w:rsidRDefault="00C472D6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>odstraněna čárka před slovem kde</w:t>
      </w:r>
    </w:p>
  </w:comment>
  <w:comment w:id="415" w:author="uzivatel" w:date="2024-03-20T12:10:00Z" w:initials="u">
    <w:p w14:paraId="1801F740" w14:textId="77989907" w:rsidR="00C472D6" w:rsidRDefault="00C472D6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 xml:space="preserve">změna </w:t>
      </w:r>
      <w:r w:rsidRPr="00C472D6">
        <w:rPr>
          <w:noProof/>
          <w:highlight w:val="yellow"/>
        </w:rPr>
        <w:t>neusvědčila</w:t>
      </w:r>
      <w:r w:rsidR="004B2A66">
        <w:rPr>
          <w:noProof/>
        </w:rPr>
        <w:t xml:space="preserve"> za </w:t>
      </w:r>
      <w:r w:rsidRPr="009A542A">
        <w:rPr>
          <w:highlight w:val="yellow"/>
        </w:rPr>
        <w:t>ne</w:t>
      </w:r>
      <w:r>
        <w:rPr>
          <w:highlight w:val="yellow"/>
        </w:rPr>
        <w:t>o</w:t>
      </w:r>
      <w:r w:rsidRPr="009A542A">
        <w:rPr>
          <w:highlight w:val="yellow"/>
        </w:rPr>
        <w:t>svědčila</w:t>
      </w:r>
      <w:r>
        <w:rPr>
          <w:rStyle w:val="CommentReference"/>
        </w:rPr>
        <w:annotationRef/>
      </w:r>
    </w:p>
  </w:comment>
  <w:comment w:id="422" w:author="uzivatel" w:date="2024-03-20T12:12:00Z" w:initials="u">
    <w:p w14:paraId="5455C1C2" w14:textId="78F7074A" w:rsidR="00C472D6" w:rsidRDefault="00C472D6">
      <w:pPr>
        <w:pStyle w:val="CommentText"/>
      </w:pPr>
      <w:r>
        <w:rPr>
          <w:rStyle w:val="CommentReference"/>
        </w:rPr>
        <w:annotationRef/>
      </w:r>
      <w:r w:rsidR="004B2A66">
        <w:rPr>
          <w:noProof/>
        </w:rPr>
        <w:t xml:space="preserve">Doplnit obrázek </w:t>
      </w:r>
      <w:r w:rsidR="00A77B16">
        <w:rPr>
          <w:noProof/>
        </w:rPr>
        <w:t xml:space="preserve">zákres z </w:t>
      </w:r>
      <w:r w:rsidR="004B2A66">
        <w:rPr>
          <w:noProof/>
        </w:rPr>
        <w:t>observatoře</w:t>
      </w:r>
    </w:p>
  </w:comment>
  <w:comment w:id="424" w:author="uzivatel" w:date="2024-03-21T12:16:00Z" w:initials="u">
    <w:p w14:paraId="55D00619" w14:textId="5C09CCA8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odstraněna mezera</w:t>
      </w:r>
    </w:p>
  </w:comment>
  <w:comment w:id="426" w:author="uzivatel" w:date="2024-03-21T12:16:00Z" w:initials="u">
    <w:p w14:paraId="75596993" w14:textId="655D775E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odstraněna mezera</w:t>
      </w:r>
    </w:p>
  </w:comment>
  <w:comment w:id="428" w:author="uzivatel" w:date="2024-03-21T12:17:00Z" w:initials="u">
    <w:p w14:paraId="4D74716E" w14:textId="37975CCE" w:rsidR="00D419D5" w:rsidRDefault="00D419D5">
      <w:pPr>
        <w:pStyle w:val="CommentText"/>
      </w:pPr>
      <w:r>
        <w:rPr>
          <w:rStyle w:val="CommentReference"/>
        </w:rPr>
        <w:annotationRef/>
      </w:r>
      <w:r w:rsidRPr="00D419D5">
        <w:t>odstraněna mezera</w:t>
      </w:r>
    </w:p>
  </w:comment>
  <w:comment w:id="430" w:author="uzivatel" w:date="2024-03-21T09:18:00Z" w:initials="u">
    <w:p w14:paraId="08A6E381" w14:textId="05727CDF" w:rsidR="002B20DA" w:rsidRDefault="002B20DA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 xml:space="preserve">doplněno </w:t>
      </w:r>
      <w:r w:rsidR="00A77B16" w:rsidRPr="00E566D1">
        <w:rPr>
          <w:noProof/>
          <w:highlight w:val="yellow"/>
        </w:rPr>
        <w:t>nej</w:t>
      </w:r>
    </w:p>
  </w:comment>
  <w:comment w:id="437" w:author="uzivatel" w:date="2024-03-21T12:17:00Z" w:initials="u">
    <w:p w14:paraId="25A56D57" w14:textId="53D8B423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odstraněna mezera</w:t>
      </w:r>
    </w:p>
  </w:comment>
  <w:comment w:id="439" w:author="uzivatel" w:date="2024-03-21T12:17:00Z" w:initials="u">
    <w:p w14:paraId="706EAE4B" w14:textId="0A2797D1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odstraněna mezera</w:t>
      </w:r>
    </w:p>
  </w:comment>
  <w:comment w:id="441" w:author="uzivatel" w:date="2024-03-21T12:18:00Z" w:initials="u">
    <w:p w14:paraId="022B4D81" w14:textId="74EAEAD8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odstraněna mezera</w:t>
      </w:r>
    </w:p>
  </w:comment>
  <w:comment w:id="443" w:author="uzivatel" w:date="2024-03-21T12:18:00Z" w:initials="u">
    <w:p w14:paraId="1FF6A836" w14:textId="530C7B68" w:rsidR="00D419D5" w:rsidRDefault="00D419D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t>odstraněna mezera</w:t>
      </w:r>
    </w:p>
  </w:comment>
  <w:comment w:id="445" w:author="uzivatel" w:date="2024-03-21T09:25:00Z" w:initials="u">
    <w:p w14:paraId="4CA9D81F" w14:textId="2AD4E964" w:rsidR="002B20DA" w:rsidRDefault="002B20DA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>doplněna čárka</w:t>
      </w:r>
    </w:p>
  </w:comment>
  <w:comment w:id="449" w:author="uzivatel" w:date="2024-03-21T09:29:00Z" w:initials="u">
    <w:p w14:paraId="2290DD2B" w14:textId="2A816EBC" w:rsidR="00E566D1" w:rsidRDefault="00E566D1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>změněno a zkráceno</w:t>
      </w:r>
    </w:p>
  </w:comment>
  <w:comment w:id="460" w:author="uzivatel" w:date="2024-03-21T09:34:00Z" w:initials="u">
    <w:p w14:paraId="2E29C3A1" w14:textId="1342B11C" w:rsidR="00E566D1" w:rsidRDefault="00E566D1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 xml:space="preserve">zvážit, zda má být velké nebo malé </w:t>
      </w:r>
      <w:r w:rsidR="00A77B16" w:rsidRPr="00E566D1">
        <w:rPr>
          <w:noProof/>
          <w:highlight w:val="yellow"/>
        </w:rPr>
        <w:t>o</w:t>
      </w:r>
    </w:p>
  </w:comment>
  <w:comment w:id="465" w:author="uzivatel" w:date="2024-03-21T09:34:00Z" w:initials="u">
    <w:p w14:paraId="236ED694" w14:textId="6E2ABCC3" w:rsidR="00E566D1" w:rsidRDefault="00E566D1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>doplněna čárka</w:t>
      </w:r>
    </w:p>
  </w:comment>
  <w:comment w:id="474" w:author="uzivatel" w:date="2024-03-21T09:38:00Z" w:initials="u">
    <w:p w14:paraId="5455C00B" w14:textId="78B5369E" w:rsidR="00F65756" w:rsidRDefault="00A77B16">
      <w:pPr>
        <w:pStyle w:val="CommentText"/>
      </w:pPr>
      <w:r w:rsidRPr="00F65756">
        <w:rPr>
          <w:noProof/>
          <w:highlight w:val="yellow"/>
        </w:rPr>
        <w:t>promítací aparát</w:t>
      </w:r>
      <w:r>
        <w:rPr>
          <w:noProof/>
        </w:rPr>
        <w:t xml:space="preserve"> změněn na </w:t>
      </w:r>
      <w:bookmarkStart w:id="476" w:name="_Hlk162019804"/>
      <w:r w:rsidRPr="00F65756">
        <w:rPr>
          <w:noProof/>
          <w:highlight w:val="yellow"/>
        </w:rPr>
        <w:t>projekční přístroj</w:t>
      </w:r>
      <w:r w:rsidR="00F65756" w:rsidRPr="00F65756">
        <w:rPr>
          <w:rStyle w:val="CommentReference"/>
          <w:highlight w:val="yellow"/>
        </w:rPr>
        <w:annotationRef/>
      </w:r>
      <w:bookmarkEnd w:id="476"/>
    </w:p>
  </w:comment>
  <w:comment w:id="480" w:author="uzivatel" w:date="2024-03-21T09:40:00Z" w:initials="u">
    <w:p w14:paraId="3A765124" w14:textId="6813A552" w:rsidR="00F65756" w:rsidRDefault="00A77B16">
      <w:pPr>
        <w:pStyle w:val="CommentText"/>
      </w:pPr>
      <w:r w:rsidRPr="00F65756">
        <w:rPr>
          <w:noProof/>
          <w:highlight w:val="yellow"/>
        </w:rPr>
        <w:t>technologie</w:t>
      </w:r>
      <w:r>
        <w:rPr>
          <w:noProof/>
        </w:rPr>
        <w:t xml:space="preserve"> změněno na </w:t>
      </w:r>
      <w:r w:rsidRPr="00F65756">
        <w:rPr>
          <w:noProof/>
          <w:highlight w:val="yellow"/>
        </w:rPr>
        <w:t>technologiemi</w:t>
      </w:r>
      <w:r w:rsidR="00F65756" w:rsidRPr="00F65756">
        <w:rPr>
          <w:rStyle w:val="CommentReference"/>
          <w:highlight w:val="yellow"/>
        </w:rPr>
        <w:annotationRef/>
      </w:r>
    </w:p>
  </w:comment>
  <w:comment w:id="486" w:author="uzivatel" w:date="2024-03-21T09:41:00Z" w:initials="u">
    <w:p w14:paraId="75DD48D7" w14:textId="45405D50" w:rsidR="00F65756" w:rsidRDefault="00F65756">
      <w:pPr>
        <w:pStyle w:val="CommentText"/>
      </w:pPr>
      <w:r>
        <w:rPr>
          <w:rStyle w:val="CommentReference"/>
        </w:rPr>
        <w:annotationRef/>
      </w:r>
      <w:r w:rsidR="00A77B16" w:rsidRPr="00F65756">
        <w:rPr>
          <w:noProof/>
          <w:highlight w:val="yellow"/>
        </w:rPr>
        <w:t>t</w:t>
      </w:r>
      <w:r w:rsidR="00A77B16">
        <w:rPr>
          <w:noProof/>
        </w:rPr>
        <w:t xml:space="preserve"> změněno na </w:t>
      </w:r>
      <w:r w:rsidR="00A77B16" w:rsidRPr="00F65756">
        <w:rPr>
          <w:noProof/>
          <w:highlight w:val="yellow"/>
        </w:rPr>
        <w:t>d</w:t>
      </w:r>
    </w:p>
  </w:comment>
  <w:comment w:id="492" w:author="uzivatel" w:date="2024-03-21T09:43:00Z" w:initials="u">
    <w:p w14:paraId="0B231C8B" w14:textId="5D0AC55B" w:rsidR="00F65756" w:rsidRDefault="00F65756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 xml:space="preserve">doplněno </w:t>
      </w:r>
      <w:r w:rsidR="00A77B16" w:rsidRPr="00F65756">
        <w:rPr>
          <w:noProof/>
          <w:highlight w:val="yellow"/>
        </w:rPr>
        <w:t>u</w:t>
      </w:r>
    </w:p>
  </w:comment>
  <w:comment w:id="498" w:author="uzivatel" w:date="2024-03-21T10:40:00Z" w:initials="u">
    <w:p w14:paraId="1609880C" w14:textId="06B4E67D" w:rsidR="00A14361" w:rsidRDefault="00A14361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>doplněna čárka</w:t>
      </w:r>
    </w:p>
  </w:comment>
  <w:comment w:id="505" w:author="uzivatel" w:date="2024-03-21T10:42:00Z" w:initials="u">
    <w:p w14:paraId="23F429DD" w14:textId="6D18E2F5" w:rsidR="00A14361" w:rsidRDefault="00A14361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 xml:space="preserve">nahrazena </w:t>
      </w:r>
      <w:r w:rsidRPr="00715727">
        <w:rPr>
          <w:highlight w:val="yellow"/>
        </w:rPr>
        <w:t>viditelnost</w:t>
      </w:r>
      <w:r w:rsidR="00A77B16">
        <w:rPr>
          <w:noProof/>
        </w:rPr>
        <w:t xml:space="preserve"> za </w:t>
      </w:r>
      <w:r w:rsidRPr="00715727">
        <w:rPr>
          <w:highlight w:val="yellow"/>
        </w:rPr>
        <w:t>chvění</w:t>
      </w:r>
      <w:r>
        <w:rPr>
          <w:rStyle w:val="CommentReference"/>
        </w:rPr>
        <w:annotationRef/>
      </w:r>
      <w:r w:rsidRPr="00715727">
        <w:rPr>
          <w:highlight w:val="yellow"/>
        </w:rPr>
        <w:t xml:space="preserve"> obrazu</w:t>
      </w:r>
    </w:p>
  </w:comment>
  <w:comment w:id="511" w:author="uzivatel" w:date="2024-03-21T10:43:00Z" w:initials="u">
    <w:p w14:paraId="6517776F" w14:textId="504DC493" w:rsidR="00A14361" w:rsidRDefault="00A14361">
      <w:pPr>
        <w:pStyle w:val="CommentText"/>
      </w:pPr>
      <w:r>
        <w:rPr>
          <w:rStyle w:val="CommentReference"/>
        </w:rPr>
        <w:annotationRef/>
      </w:r>
      <w:r w:rsidR="00A77B16">
        <w:rPr>
          <w:noProof/>
        </w:rPr>
        <w:t>změněna pomlčka</w:t>
      </w:r>
    </w:p>
  </w:comment>
  <w:comment w:id="518" w:author="uzivatel" w:date="2024-03-21T10:45:00Z" w:initials="u">
    <w:p w14:paraId="0203A0C2" w14:textId="603AED4B" w:rsidR="00A14361" w:rsidRDefault="00A77B16">
      <w:pPr>
        <w:pStyle w:val="CommentText"/>
      </w:pPr>
      <w:r>
        <w:rPr>
          <w:noProof/>
        </w:rPr>
        <w:t>je to matoucí, odkazovou poznámku označit jinak</w:t>
      </w:r>
      <w:r w:rsidR="00A14361">
        <w:rPr>
          <w:rStyle w:val="CommentReference"/>
        </w:rPr>
        <w:annotationRef/>
      </w:r>
    </w:p>
  </w:comment>
  <w:comment w:id="523" w:author="uzivatel" w:date="2024-03-21T10:47:00Z" w:initials="u">
    <w:p w14:paraId="0479FAD6" w14:textId="77777777" w:rsidR="00A14361" w:rsidRDefault="00A14361">
      <w:pPr>
        <w:pStyle w:val="CommentText"/>
        <w:rPr>
          <w:noProof/>
        </w:rPr>
      </w:pPr>
      <w:r>
        <w:rPr>
          <w:rStyle w:val="CommentReference"/>
        </w:rPr>
        <w:annotationRef/>
      </w:r>
      <w:r w:rsidR="00A77B16">
        <w:rPr>
          <w:noProof/>
        </w:rPr>
        <w:t>osstraněna mezera s čárkou</w:t>
      </w:r>
    </w:p>
    <w:p w14:paraId="4C214FAF" w14:textId="2682D6DF" w:rsidR="00A14361" w:rsidRDefault="00A14361">
      <w:pPr>
        <w:pStyle w:val="CommentText"/>
      </w:pPr>
    </w:p>
  </w:comment>
  <w:comment w:id="537" w:author="uzivatel" w:date="2024-03-21T11:11:00Z" w:initials="u">
    <w:p w14:paraId="74CAB634" w14:textId="77777777" w:rsidR="002578A3" w:rsidRDefault="002578A3">
      <w:pPr>
        <w:pStyle w:val="CommentText"/>
        <w:rPr>
          <w:noProof/>
        </w:rPr>
      </w:pPr>
      <w:r>
        <w:rPr>
          <w:rStyle w:val="CommentReference"/>
        </w:rPr>
        <w:annotationRef/>
      </w:r>
      <w:r w:rsidR="00A77B16">
        <w:rPr>
          <w:noProof/>
        </w:rPr>
        <w:t xml:space="preserve">Doplněno slovo </w:t>
      </w:r>
      <w:r w:rsidR="00A77B16" w:rsidRPr="002578A3">
        <w:rPr>
          <w:noProof/>
          <w:highlight w:val="yellow"/>
        </w:rPr>
        <w:t>písmena</w:t>
      </w:r>
    </w:p>
    <w:p w14:paraId="16AF6341" w14:textId="0232E012" w:rsidR="002578A3" w:rsidRDefault="002578A3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843109B" w15:done="1"/>
  <w15:commentEx w15:paraId="7D21888F" w15:done="1"/>
  <w15:commentEx w15:paraId="0AC20DBA" w15:done="1"/>
  <w15:commentEx w15:paraId="2557437D" w15:paraIdParent="0AC20DBA" w15:done="1"/>
  <w15:commentEx w15:paraId="7BDEE9E2" w15:done="1"/>
  <w15:commentEx w15:paraId="680AA43C" w15:done="1"/>
  <w15:commentEx w15:paraId="4DB432F2" w15:done="1"/>
  <w15:commentEx w15:paraId="02902193" w15:done="1"/>
  <w15:commentEx w15:paraId="54F2A83B" w15:done="1"/>
  <w15:commentEx w15:paraId="70F2F3BD" w15:done="1"/>
  <w15:commentEx w15:paraId="24A79465" w15:done="1"/>
  <w15:commentEx w15:paraId="7C962F3C" w15:done="1"/>
  <w15:commentEx w15:paraId="001DA890" w15:done="1"/>
  <w15:commentEx w15:paraId="105EE947" w15:done="1"/>
  <w15:commentEx w15:paraId="676B396B" w15:done="1"/>
  <w15:commentEx w15:paraId="0DAF4012" w15:done="1"/>
  <w15:commentEx w15:paraId="2A493598" w15:done="1"/>
  <w15:commentEx w15:paraId="3E88F2E0" w15:done="1"/>
  <w15:commentEx w15:paraId="62DE1927" w15:done="1"/>
  <w15:commentEx w15:paraId="38E06CED" w15:done="1"/>
  <w15:commentEx w15:paraId="70D9BF5A" w15:done="1"/>
  <w15:commentEx w15:paraId="070B7F30" w15:done="1"/>
  <w15:commentEx w15:paraId="0E127F8B" w15:done="1"/>
  <w15:commentEx w15:paraId="16EEE737" w15:done="1"/>
  <w15:commentEx w15:paraId="5B18AF52" w15:done="1"/>
  <w15:commentEx w15:paraId="578B2C78" w15:done="1"/>
  <w15:commentEx w15:paraId="4A93D5A7" w15:done="1"/>
  <w15:commentEx w15:paraId="7B44BD85" w15:done="1"/>
  <w15:commentEx w15:paraId="60F41571" w15:done="1"/>
  <w15:commentEx w15:paraId="122509EE" w15:done="1"/>
  <w15:commentEx w15:paraId="1BB471D1" w15:done="1"/>
  <w15:commentEx w15:paraId="089AC126" w15:paraIdParent="1BB471D1" w15:done="1"/>
  <w15:commentEx w15:paraId="117A1987" w15:done="1"/>
  <w15:commentEx w15:paraId="05E698EE" w15:done="1"/>
  <w15:commentEx w15:paraId="0882B12A" w15:done="1"/>
  <w15:commentEx w15:paraId="4D6243C8" w15:done="1"/>
  <w15:commentEx w15:paraId="167A7279" w15:done="1"/>
  <w15:commentEx w15:paraId="4697AFF8" w15:done="1"/>
  <w15:commentEx w15:paraId="1FEBA400" w15:done="1"/>
  <w15:commentEx w15:paraId="407F3C33" w15:done="1"/>
  <w15:commentEx w15:paraId="4F09229F" w15:done="1"/>
  <w15:commentEx w15:paraId="0067F3C6" w15:paraIdParent="4F09229F" w15:done="1"/>
  <w15:commentEx w15:paraId="29F0BC9F" w15:done="1"/>
  <w15:commentEx w15:paraId="55EBC0C7" w15:done="1"/>
  <w15:commentEx w15:paraId="7AAC14B6" w15:done="1"/>
  <w15:commentEx w15:paraId="476C7B24" w15:done="1"/>
  <w15:commentEx w15:paraId="3A4B8A7F" w15:done="1"/>
  <w15:commentEx w15:paraId="7F42247D" w15:done="1"/>
  <w15:commentEx w15:paraId="2D42593E" w15:done="1"/>
  <w15:commentEx w15:paraId="313D7A81" w15:paraIdParent="2D42593E" w15:done="1"/>
  <w15:commentEx w15:paraId="2B943D40" w15:done="1"/>
  <w15:commentEx w15:paraId="62703F0B" w15:done="1"/>
  <w15:commentEx w15:paraId="53254D6D" w15:done="1"/>
  <w15:commentEx w15:paraId="5F99C063" w15:done="1"/>
  <w15:commentEx w15:paraId="703D7679" w15:done="1"/>
  <w15:commentEx w15:paraId="25BAEA4C" w15:done="1"/>
  <w15:commentEx w15:paraId="1801F740" w15:done="1"/>
  <w15:commentEx w15:paraId="5455C1C2" w15:done="1"/>
  <w15:commentEx w15:paraId="55D00619" w15:done="1"/>
  <w15:commentEx w15:paraId="75596993" w15:done="1"/>
  <w15:commentEx w15:paraId="4D74716E" w15:done="1"/>
  <w15:commentEx w15:paraId="08A6E381" w15:done="1"/>
  <w15:commentEx w15:paraId="25A56D57" w15:done="1"/>
  <w15:commentEx w15:paraId="706EAE4B" w15:done="1"/>
  <w15:commentEx w15:paraId="022B4D81" w15:done="1"/>
  <w15:commentEx w15:paraId="1FF6A836" w15:done="1"/>
  <w15:commentEx w15:paraId="4CA9D81F" w15:done="1"/>
  <w15:commentEx w15:paraId="2290DD2B" w15:done="1"/>
  <w15:commentEx w15:paraId="2E29C3A1" w15:done="1"/>
  <w15:commentEx w15:paraId="236ED694" w15:done="1"/>
  <w15:commentEx w15:paraId="5455C00B" w15:done="1"/>
  <w15:commentEx w15:paraId="3A765124" w15:done="1"/>
  <w15:commentEx w15:paraId="75DD48D7" w15:done="1"/>
  <w15:commentEx w15:paraId="0B231C8B" w15:done="1"/>
  <w15:commentEx w15:paraId="1609880C" w15:done="1"/>
  <w15:commentEx w15:paraId="23F429DD" w15:done="1"/>
  <w15:commentEx w15:paraId="6517776F" w15:done="1"/>
  <w15:commentEx w15:paraId="0203A0C2" w15:done="1"/>
  <w15:commentEx w15:paraId="4C214FAF" w15:done="1"/>
  <w15:commentEx w15:paraId="16AF634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A8293A" w16cex:dateUtc="2024-03-22T14:58:00Z"/>
  <w16cex:commentExtensible w16cex:durableId="29A82E84" w16cex:dateUtc="2024-03-22T15:21:00Z"/>
  <w16cex:commentExtensible w16cex:durableId="29A8330D" w16cex:dateUtc="2024-03-22T15:40:00Z"/>
  <w16cex:commentExtensible w16cex:durableId="29A83824" w16cex:dateUtc="2024-03-22T16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843109B" w16cid:durableId="29A82784"/>
  <w16cid:commentId w16cid:paraId="7D21888F" w16cid:durableId="29A82785"/>
  <w16cid:commentId w16cid:paraId="0AC20DBA" w16cid:durableId="29A82786"/>
  <w16cid:commentId w16cid:paraId="2557437D" w16cid:durableId="29A8293A"/>
  <w16cid:commentId w16cid:paraId="7BDEE9E2" w16cid:durableId="29A82787"/>
  <w16cid:commentId w16cid:paraId="680AA43C" w16cid:durableId="29A82788"/>
  <w16cid:commentId w16cid:paraId="4DB432F2" w16cid:durableId="29A82789"/>
  <w16cid:commentId w16cid:paraId="02902193" w16cid:durableId="29A8278A"/>
  <w16cid:commentId w16cid:paraId="54F2A83B" w16cid:durableId="29A8278B"/>
  <w16cid:commentId w16cid:paraId="70F2F3BD" w16cid:durableId="29A8278C"/>
  <w16cid:commentId w16cid:paraId="24A79465" w16cid:durableId="29A8278D"/>
  <w16cid:commentId w16cid:paraId="7C962F3C" w16cid:durableId="29A8278E"/>
  <w16cid:commentId w16cid:paraId="001DA890" w16cid:durableId="29A8278F"/>
  <w16cid:commentId w16cid:paraId="105EE947" w16cid:durableId="29A82790"/>
  <w16cid:commentId w16cid:paraId="676B396B" w16cid:durableId="29A82791"/>
  <w16cid:commentId w16cid:paraId="0DAF4012" w16cid:durableId="29A82792"/>
  <w16cid:commentId w16cid:paraId="2A493598" w16cid:durableId="29A82793"/>
  <w16cid:commentId w16cid:paraId="3E88F2E0" w16cid:durableId="29A82794"/>
  <w16cid:commentId w16cid:paraId="62DE1927" w16cid:durableId="29A82795"/>
  <w16cid:commentId w16cid:paraId="38E06CED" w16cid:durableId="29A82796"/>
  <w16cid:commentId w16cid:paraId="70D9BF5A" w16cid:durableId="29A82797"/>
  <w16cid:commentId w16cid:paraId="070B7F30" w16cid:durableId="29A82798"/>
  <w16cid:commentId w16cid:paraId="0E127F8B" w16cid:durableId="29A82799"/>
  <w16cid:commentId w16cid:paraId="16EEE737" w16cid:durableId="29A8279A"/>
  <w16cid:commentId w16cid:paraId="5B18AF52" w16cid:durableId="29A8279B"/>
  <w16cid:commentId w16cid:paraId="578B2C78" w16cid:durableId="29A8279C"/>
  <w16cid:commentId w16cid:paraId="4A93D5A7" w16cid:durableId="29A8279D"/>
  <w16cid:commentId w16cid:paraId="7B44BD85" w16cid:durableId="29A8279E"/>
  <w16cid:commentId w16cid:paraId="60F41571" w16cid:durableId="29A8279F"/>
  <w16cid:commentId w16cid:paraId="122509EE" w16cid:durableId="29A827A0"/>
  <w16cid:commentId w16cid:paraId="1BB471D1" w16cid:durableId="29A827A1"/>
  <w16cid:commentId w16cid:paraId="089AC126" w16cid:durableId="29A82E84"/>
  <w16cid:commentId w16cid:paraId="117A1987" w16cid:durableId="29A827A2"/>
  <w16cid:commentId w16cid:paraId="05E698EE" w16cid:durableId="29A827A4"/>
  <w16cid:commentId w16cid:paraId="0882B12A" w16cid:durableId="29A827A5"/>
  <w16cid:commentId w16cid:paraId="4D6243C8" w16cid:durableId="29A827A6"/>
  <w16cid:commentId w16cid:paraId="167A7279" w16cid:durableId="29A827A7"/>
  <w16cid:commentId w16cid:paraId="4697AFF8" w16cid:durableId="29A827A8"/>
  <w16cid:commentId w16cid:paraId="1FEBA400" w16cid:durableId="29A827A9"/>
  <w16cid:commentId w16cid:paraId="407F3C33" w16cid:durableId="29A827AA"/>
  <w16cid:commentId w16cid:paraId="4F09229F" w16cid:durableId="29A827AB"/>
  <w16cid:commentId w16cid:paraId="0067F3C6" w16cid:durableId="29A8330D"/>
  <w16cid:commentId w16cid:paraId="29F0BC9F" w16cid:durableId="29A827AC"/>
  <w16cid:commentId w16cid:paraId="55EBC0C7" w16cid:durableId="29A827AD"/>
  <w16cid:commentId w16cid:paraId="7AAC14B6" w16cid:durableId="29A827AE"/>
  <w16cid:commentId w16cid:paraId="476C7B24" w16cid:durableId="29A827AF"/>
  <w16cid:commentId w16cid:paraId="3A4B8A7F" w16cid:durableId="29A827B0"/>
  <w16cid:commentId w16cid:paraId="7F42247D" w16cid:durableId="29A827B1"/>
  <w16cid:commentId w16cid:paraId="2D42593E" w16cid:durableId="29A827B2"/>
  <w16cid:commentId w16cid:paraId="313D7A81" w16cid:durableId="29A83824"/>
  <w16cid:commentId w16cid:paraId="2B943D40" w16cid:durableId="29A827B3"/>
  <w16cid:commentId w16cid:paraId="62703F0B" w16cid:durableId="29A827B4"/>
  <w16cid:commentId w16cid:paraId="53254D6D" w16cid:durableId="29A827B5"/>
  <w16cid:commentId w16cid:paraId="5F99C063" w16cid:durableId="29A827B6"/>
  <w16cid:commentId w16cid:paraId="703D7679" w16cid:durableId="29A827B7"/>
  <w16cid:commentId w16cid:paraId="25BAEA4C" w16cid:durableId="29A827B8"/>
  <w16cid:commentId w16cid:paraId="1801F740" w16cid:durableId="29A827B9"/>
  <w16cid:commentId w16cid:paraId="5455C1C2" w16cid:durableId="29A827BA"/>
  <w16cid:commentId w16cid:paraId="55D00619" w16cid:durableId="29A827BB"/>
  <w16cid:commentId w16cid:paraId="75596993" w16cid:durableId="29A827BC"/>
  <w16cid:commentId w16cid:paraId="4D74716E" w16cid:durableId="29A827BD"/>
  <w16cid:commentId w16cid:paraId="08A6E381" w16cid:durableId="29A827BE"/>
  <w16cid:commentId w16cid:paraId="25A56D57" w16cid:durableId="29A827BF"/>
  <w16cid:commentId w16cid:paraId="706EAE4B" w16cid:durableId="29A827C0"/>
  <w16cid:commentId w16cid:paraId="022B4D81" w16cid:durableId="29A827C1"/>
  <w16cid:commentId w16cid:paraId="1FF6A836" w16cid:durableId="29A827C2"/>
  <w16cid:commentId w16cid:paraId="4CA9D81F" w16cid:durableId="29A827C3"/>
  <w16cid:commentId w16cid:paraId="2290DD2B" w16cid:durableId="29A827C4"/>
  <w16cid:commentId w16cid:paraId="2E29C3A1" w16cid:durableId="29A827C5"/>
  <w16cid:commentId w16cid:paraId="236ED694" w16cid:durableId="29A827C6"/>
  <w16cid:commentId w16cid:paraId="5455C00B" w16cid:durableId="29A827C7"/>
  <w16cid:commentId w16cid:paraId="3A765124" w16cid:durableId="29A827C8"/>
  <w16cid:commentId w16cid:paraId="75DD48D7" w16cid:durableId="29A827C9"/>
  <w16cid:commentId w16cid:paraId="0B231C8B" w16cid:durableId="29A827CA"/>
  <w16cid:commentId w16cid:paraId="1609880C" w16cid:durableId="29A827CB"/>
  <w16cid:commentId w16cid:paraId="23F429DD" w16cid:durableId="29A827CC"/>
  <w16cid:commentId w16cid:paraId="6517776F" w16cid:durableId="29A827CD"/>
  <w16cid:commentId w16cid:paraId="0203A0C2" w16cid:durableId="29A827CE"/>
  <w16cid:commentId w16cid:paraId="4C214FAF" w16cid:durableId="29A827CF"/>
  <w16cid:commentId w16cid:paraId="16AF6341" w16cid:durableId="29A827D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F1C80" w14:textId="77777777" w:rsidR="00C45182" w:rsidRDefault="00C45182" w:rsidP="006B19F5">
      <w:r>
        <w:separator/>
      </w:r>
    </w:p>
  </w:endnote>
  <w:endnote w:type="continuationSeparator" w:id="0">
    <w:p w14:paraId="4AA11340" w14:textId="77777777" w:rsidR="00C45182" w:rsidRDefault="00C45182" w:rsidP="006B1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AF8E5" w14:textId="77777777" w:rsidR="00842D5F" w:rsidRPr="00D538CD" w:rsidRDefault="00C002CE" w:rsidP="00D538CD">
    <w:pPr>
      <w:pStyle w:val="Footer"/>
      <w:jc w:val="center"/>
      <w:rPr>
        <w:rFonts w:ascii="Times New Roman" w:hAnsi="Times New Roman"/>
      </w:rPr>
    </w:pPr>
    <w:r w:rsidRPr="00D538CD">
      <w:rPr>
        <w:rFonts w:ascii="Times New Roman" w:hAnsi="Times New Roman"/>
      </w:rPr>
      <w:fldChar w:fldCharType="begin"/>
    </w:r>
    <w:r w:rsidR="00220B5A" w:rsidRPr="00D538CD">
      <w:rPr>
        <w:rFonts w:ascii="Times New Roman" w:hAnsi="Times New Roman"/>
      </w:rPr>
      <w:instrText xml:space="preserve"> PAGE   \* MERGEFORMAT </w:instrText>
    </w:r>
    <w:r w:rsidRPr="00D538CD">
      <w:rPr>
        <w:rFonts w:ascii="Times New Roman" w:hAnsi="Times New Roman"/>
      </w:rPr>
      <w:fldChar w:fldCharType="separate"/>
    </w:r>
    <w:r w:rsidR="00F42B77">
      <w:rPr>
        <w:rFonts w:ascii="Times New Roman" w:hAnsi="Times New Roman"/>
        <w:noProof/>
      </w:rPr>
      <w:t>1</w:t>
    </w:r>
    <w:r w:rsidRPr="00D538CD">
      <w:rPr>
        <w:rFonts w:ascii="Times New Roman" w:hAnsi="Times New Roman"/>
        <w:noProof/>
      </w:rPr>
      <w:fldChar w:fldCharType="end"/>
    </w:r>
  </w:p>
  <w:p w14:paraId="5E7B2728" w14:textId="77777777" w:rsidR="00842D5F" w:rsidRDefault="00842D5F" w:rsidP="006B19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F30E53" w14:textId="77777777" w:rsidR="00C45182" w:rsidRDefault="00C45182" w:rsidP="006B19F5">
      <w:r>
        <w:separator/>
      </w:r>
    </w:p>
  </w:footnote>
  <w:footnote w:type="continuationSeparator" w:id="0">
    <w:p w14:paraId="39E66D2B" w14:textId="77777777" w:rsidR="00C45182" w:rsidRDefault="00C45182" w:rsidP="006B19F5">
      <w:r>
        <w:continuationSeparator/>
      </w:r>
    </w:p>
  </w:footnote>
  <w:footnote w:id="1">
    <w:p w14:paraId="736E7DA2" w14:textId="2AE4A97B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CC0068">
          <w:rPr>
            <w:rStyle w:val="Hyperlink"/>
          </w:rPr>
          <w:t>https://astronomia.zcu.cz/hvezdy/slunce/744-slunecni-skvrny</w:t>
        </w:r>
      </w:hyperlink>
    </w:p>
  </w:footnote>
  <w:footnote w:id="2">
    <w:p w14:paraId="7B9F43DA" w14:textId="21469D0A" w:rsidR="00CB6FD8" w:rsidDel="003A1CB1" w:rsidRDefault="00CB6FD8">
      <w:pPr>
        <w:pStyle w:val="FootnoteText"/>
        <w:rPr>
          <w:del w:id="32" w:author="rubymailcitrine@gmail.com" w:date="2024-03-22T16:17:00Z"/>
        </w:rPr>
      </w:pPr>
      <w:del w:id="33" w:author="rubymailcitrine@gmail.com" w:date="2024-03-22T16:17:00Z">
        <w:r w:rsidDel="003A1CB1">
          <w:rPr>
            <w:rStyle w:val="FootnoteReference"/>
          </w:rPr>
          <w:footnoteRef/>
        </w:r>
        <w:r w:rsidDel="003A1CB1">
          <w:delText xml:space="preserve"> </w:delText>
        </w:r>
        <w:r w:rsidR="00C45182" w:rsidDel="003A1CB1">
          <w:fldChar w:fldCharType="begin"/>
        </w:r>
        <w:r w:rsidR="00C45182" w:rsidDel="003A1CB1">
          <w:delInstrText xml:space="preserve"> HYPERLINK "https://cs.wikipedia.org/wiki/Slune%C4%8Dn%C3%AD_skvrna" </w:delInstrText>
        </w:r>
        <w:r w:rsidR="00C45182" w:rsidDel="003A1CB1">
          <w:fldChar w:fldCharType="separate"/>
        </w:r>
        <w:r w:rsidRPr="00CC0068" w:rsidDel="003A1CB1">
          <w:rPr>
            <w:rStyle w:val="Hyperlink"/>
          </w:rPr>
          <w:delText>https://cs.wikipedia.org/wiki/Slune%C4%8Dn%C3%AD_skvrna</w:delText>
        </w:r>
        <w:r w:rsidR="00C45182" w:rsidDel="003A1CB1">
          <w:rPr>
            <w:rStyle w:val="Hyperlink"/>
          </w:rPr>
          <w:fldChar w:fldCharType="end"/>
        </w:r>
      </w:del>
    </w:p>
  </w:footnote>
  <w:footnote w:id="3">
    <w:p w14:paraId="239F1D9C" w14:textId="67701CA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CC0068">
          <w:rPr>
            <w:rStyle w:val="Hyperlink"/>
          </w:rPr>
          <w:t>https://cs.wikipedia.org/wiki/Astronomick%C3%A1_jednotka</w:t>
        </w:r>
      </w:hyperlink>
    </w:p>
  </w:footnote>
  <w:footnote w:id="4">
    <w:p w14:paraId="51B4CC7C" w14:textId="2CD84863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CC0068">
          <w:rPr>
            <w:rStyle w:val="Hyperlink"/>
          </w:rPr>
          <w:t>https://pozorovanislunce.eu/slunce/struktura-slunce.html</w:t>
        </w:r>
      </w:hyperlink>
    </w:p>
  </w:footnote>
  <w:footnote w:id="5">
    <w:p w14:paraId="4ED38810" w14:textId="4E406AB3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CC0068">
          <w:rPr>
            <w:rStyle w:val="Hyperlink"/>
          </w:rPr>
          <w:t>https://www.aldebaran.cz/astrofyzika/sunsystem/slunce.php</w:t>
        </w:r>
      </w:hyperlink>
    </w:p>
  </w:footnote>
  <w:footnote w:id="6">
    <w:p w14:paraId="3CD98279" w14:textId="3A3ED35A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CC0068">
          <w:rPr>
            <w:rStyle w:val="Hyperlink"/>
          </w:rPr>
          <w:t>https://cs.wikipedia.org/wiki/Slune%C4%8Dn%C3%AD_cyklus</w:t>
        </w:r>
      </w:hyperlink>
    </w:p>
  </w:footnote>
  <w:footnote w:id="7">
    <w:p w14:paraId="5DC7B1CF" w14:textId="5B41D72F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CC0068">
          <w:rPr>
            <w:rStyle w:val="Hyperlink"/>
          </w:rPr>
          <w:t>https://pozorovanislunce.eu/vykladovy-slovnicek/slunecni-skvrna.html</w:t>
        </w:r>
      </w:hyperlink>
    </w:p>
  </w:footnote>
  <w:footnote w:id="8">
    <w:p w14:paraId="39E09833" w14:textId="4E02077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7" w:history="1">
        <w:r w:rsidRPr="00CC0068">
          <w:rPr>
            <w:rStyle w:val="Hyperlink"/>
          </w:rPr>
          <w:t>https://www.hvr.cz/2011/09/26/minislovnicek-relativni-cislo/</w:t>
        </w:r>
      </w:hyperlink>
    </w:p>
  </w:footnote>
  <w:footnote w:id="9">
    <w:p w14:paraId="75708B39" w14:textId="4A6F73C6" w:rsidR="00CB6FD8" w:rsidDel="002E4627" w:rsidRDefault="00CB6FD8">
      <w:pPr>
        <w:pStyle w:val="FootnoteText"/>
        <w:rPr>
          <w:del w:id="308" w:author="rubymailcitrine@gmail.com" w:date="2024-03-22T16:41:00Z"/>
        </w:rPr>
      </w:pPr>
      <w:del w:id="309" w:author="rubymailcitrine@gmail.com" w:date="2024-03-22T16:41:00Z">
        <w:r w:rsidDel="002E4627">
          <w:rPr>
            <w:rStyle w:val="FootnoteReference"/>
          </w:rPr>
          <w:footnoteRef/>
        </w:r>
        <w:r w:rsidDel="002E4627">
          <w:delText xml:space="preserve"> </w:delText>
        </w:r>
        <w:r w:rsidR="00C45182" w:rsidDel="002E4627">
          <w:fldChar w:fldCharType="begin"/>
        </w:r>
        <w:r w:rsidR="00C45182" w:rsidDel="002E4627">
          <w:delInstrText xml:space="preserve"> HYPERLINK "https://pozorovanislunce.eu/vykladovy-slovnicek/relativni-cislo-slunecnich-skvrn.html" </w:delInstrText>
        </w:r>
        <w:r w:rsidR="00C45182" w:rsidDel="002E4627">
          <w:fldChar w:fldCharType="separate"/>
        </w:r>
        <w:r w:rsidRPr="00CC0068" w:rsidDel="002E4627">
          <w:rPr>
            <w:rStyle w:val="Hyperlink"/>
          </w:rPr>
          <w:delText>https://pozorovanislunce.eu/vykladovy-slovnicek/relativni-cislo-slunecnich-skvrn.html</w:delText>
        </w:r>
        <w:r w:rsidR="00C45182" w:rsidDel="002E4627">
          <w:rPr>
            <w:rStyle w:val="Hyperlink"/>
          </w:rPr>
          <w:fldChar w:fldCharType="end"/>
        </w:r>
      </w:del>
    </w:p>
  </w:footnote>
  <w:footnote w:id="10">
    <w:p w14:paraId="4354BC67" w14:textId="320FBBBC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8" w:history="1">
        <w:r w:rsidRPr="00CC0068">
          <w:rPr>
            <w:rStyle w:val="Hyperlink"/>
          </w:rPr>
          <w:t>https://arxiv.org/ftp/arxiv/papers/1503/1503.08724.pdf</w:t>
        </w:r>
      </w:hyperlink>
    </w:p>
  </w:footnote>
  <w:footnote w:id="11">
    <w:p w14:paraId="4D5C31FA" w14:textId="417FC28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9" w:history="1">
        <w:r w:rsidRPr="00CC0068">
          <w:rPr>
            <w:rStyle w:val="Hyperlink"/>
          </w:rPr>
          <w:t>https://www.pozorovanislunce.eu/vykladovy-slovnicek/beckovo-cislo-slunecnich-skvrn.html</w:t>
        </w:r>
      </w:hyperlink>
    </w:p>
  </w:footnote>
  <w:footnote w:id="12">
    <w:p w14:paraId="7F6D37D3" w14:textId="451DF17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0" w:history="1">
        <w:r w:rsidRPr="00CC0068">
          <w:rPr>
            <w:rStyle w:val="Hyperlink"/>
          </w:rPr>
          <w:t>https://www.alpo-astronomy.org/solarblog/wp-content/uploads/wl_2010.pdf</w:t>
        </w:r>
      </w:hyperlink>
    </w:p>
  </w:footnote>
  <w:footnote w:id="13">
    <w:p w14:paraId="60D78B87" w14:textId="30D0D8D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1" w:history="1">
        <w:r w:rsidRPr="00CC0068">
          <w:rPr>
            <w:rStyle w:val="Hyperlink"/>
          </w:rPr>
          <w:t>https://www.asu.cas.cz/~sunwatch/cs/stranka/kresba</w:t>
        </w:r>
      </w:hyperlink>
    </w:p>
  </w:footnote>
  <w:footnote w:id="14">
    <w:p w14:paraId="6B78ECDF" w14:textId="20B17284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2" w:history="1">
        <w:r w:rsidRPr="00CC0068">
          <w:rPr>
            <w:rStyle w:val="Hyperlink"/>
          </w:rPr>
          <w:t>https://www.asu.cas.cz/~sunwatch/cs/stranka/kresba</w:t>
        </w:r>
      </w:hyperlink>
    </w:p>
  </w:footnote>
  <w:footnote w:id="15">
    <w:p w14:paraId="2F9C9EC5" w14:textId="2BA628B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3" w:history="1">
        <w:r w:rsidRPr="00CC0068">
          <w:rPr>
            <w:rStyle w:val="Hyperlink"/>
          </w:rPr>
          <w:t>https://www.asu.cas.cz/~sunwatch/new/www/cs/clanek/kresby</w:t>
        </w:r>
      </w:hyperlink>
    </w:p>
  </w:footnote>
  <w:footnote w:id="16">
    <w:p w14:paraId="60CC8510" w14:textId="22ED64D1" w:rsidR="00FE0C05" w:rsidDel="00B7457A" w:rsidRDefault="00FE0C05">
      <w:pPr>
        <w:pStyle w:val="FootnoteText"/>
        <w:rPr>
          <w:del w:id="520" w:author="rubymailcitrine@gmail.com" w:date="2024-03-22T17:11:00Z"/>
        </w:rPr>
      </w:pPr>
      <w:del w:id="521" w:author="rubymailcitrine@gmail.com" w:date="2024-03-22T17:11:00Z">
        <w:r w:rsidDel="00B7457A">
          <w:rPr>
            <w:rStyle w:val="FootnoteReference"/>
          </w:rPr>
          <w:footnoteRef/>
        </w:r>
        <w:r w:rsidDel="00B7457A">
          <w:delText xml:space="preserve"> </w:delText>
        </w:r>
        <w:r w:rsidR="00C45182" w:rsidDel="00B7457A">
          <w:fldChar w:fldCharType="begin"/>
        </w:r>
        <w:r w:rsidR="00C45182" w:rsidDel="00B7457A">
          <w:delInstrText xml:space="preserve"> HYPERLINK "https://www.pozorovanislunce.eu/vykladovy-slovnicek/carringtonova-rotace.html" </w:delInstrText>
        </w:r>
        <w:r w:rsidR="00C45182" w:rsidDel="00B7457A">
          <w:fldChar w:fldCharType="separate"/>
        </w:r>
        <w:r w:rsidRPr="00CC0068" w:rsidDel="00B7457A">
          <w:rPr>
            <w:rStyle w:val="Hyperlink"/>
          </w:rPr>
          <w:delText>https://www.pozorovanislunce.eu/vykladovy-slovnicek/carringtonova-rotace.html</w:delText>
        </w:r>
        <w:r w:rsidR="00C45182" w:rsidDel="00B7457A">
          <w:rPr>
            <w:rStyle w:val="Hyperlink"/>
          </w:rPr>
          <w:fldChar w:fldCharType="end"/>
        </w:r>
      </w:del>
    </w:p>
  </w:footnote>
  <w:footnote w:id="17">
    <w:p w14:paraId="6AE9B65F" w14:textId="2D0608F8" w:rsidR="00FE0C05" w:rsidRDefault="00FE0C0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4" w:history="1">
        <w:r w:rsidRPr="00CC0068">
          <w:rPr>
            <w:rStyle w:val="Hyperlink"/>
          </w:rPr>
          <w:t>https://www.asu.cas.cz/~sunwatch/cs/stranka/kresba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8591D"/>
    <w:multiLevelType w:val="hybridMultilevel"/>
    <w:tmpl w:val="BF2EE0C2"/>
    <w:lvl w:ilvl="0" w:tplc="FCB42954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52D18E6"/>
    <w:multiLevelType w:val="hybridMultilevel"/>
    <w:tmpl w:val="A9362CC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047C8"/>
    <w:multiLevelType w:val="hybridMultilevel"/>
    <w:tmpl w:val="6D8035C8"/>
    <w:lvl w:ilvl="0" w:tplc="EA60F10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37A735EE"/>
    <w:multiLevelType w:val="multilevel"/>
    <w:tmpl w:val="7444E0C6"/>
    <w:name w:val="WW8Num132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cs="Times New Roman" w:hint="default"/>
        <w:spacing w:val="0"/>
        <w:w w:val="100"/>
        <w:position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Times New Roman" w:hint="default"/>
        <w:spacing w:val="0"/>
        <w:position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4" w15:restartNumberingAfterBreak="0">
    <w:nsid w:val="386366A4"/>
    <w:multiLevelType w:val="hybridMultilevel"/>
    <w:tmpl w:val="C126553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41B61280"/>
    <w:multiLevelType w:val="hybridMultilevel"/>
    <w:tmpl w:val="E506B9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C01799"/>
    <w:multiLevelType w:val="hybridMultilevel"/>
    <w:tmpl w:val="7248BD4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2A5DE7"/>
    <w:multiLevelType w:val="hybridMultilevel"/>
    <w:tmpl w:val="6E122DE2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57300D11"/>
    <w:multiLevelType w:val="multilevel"/>
    <w:tmpl w:val="83A48996"/>
    <w:name w:val="WW8Num13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9" w15:restartNumberingAfterBreak="0">
    <w:nsid w:val="574C5063"/>
    <w:multiLevelType w:val="hybridMultilevel"/>
    <w:tmpl w:val="68F05388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582128F4"/>
    <w:multiLevelType w:val="multilevel"/>
    <w:tmpl w:val="0405001F"/>
    <w:name w:val="WW8Num1322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1" w15:restartNumberingAfterBreak="0">
    <w:nsid w:val="68AB2CA1"/>
    <w:multiLevelType w:val="hybridMultilevel"/>
    <w:tmpl w:val="CC08049A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6DE9402E"/>
    <w:multiLevelType w:val="hybridMultilevel"/>
    <w:tmpl w:val="8FD8F4F0"/>
    <w:name w:val="WW8Num13"/>
    <w:lvl w:ilvl="0" w:tplc="9EF81EB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73497D70"/>
    <w:multiLevelType w:val="hybridMultilevel"/>
    <w:tmpl w:val="1C9CE678"/>
    <w:name w:val="WW8Num1322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2"/>
  </w:num>
  <w:num w:numId="4">
    <w:abstractNumId w:val="8"/>
  </w:num>
  <w:num w:numId="5">
    <w:abstractNumId w:val="3"/>
  </w:num>
  <w:num w:numId="6">
    <w:abstractNumId w:val="10"/>
  </w:num>
  <w:num w:numId="7">
    <w:abstractNumId w:val="13"/>
  </w:num>
  <w:num w:numId="8">
    <w:abstractNumId w:val="7"/>
  </w:num>
  <w:num w:numId="9">
    <w:abstractNumId w:val="9"/>
  </w:num>
  <w:num w:numId="10">
    <w:abstractNumId w:val="11"/>
  </w:num>
  <w:num w:numId="11">
    <w:abstractNumId w:val="6"/>
  </w:num>
  <w:num w:numId="12">
    <w:abstractNumId w:val="1"/>
  </w:num>
  <w:num w:numId="13">
    <w:abstractNumId w:val="5"/>
  </w:num>
  <w:num w:numId="14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uzivatel">
    <w15:presenceInfo w15:providerId="None" w15:userId="uzivatel"/>
  </w15:person>
  <w15:person w15:author="rubymailcitrine@gmail.com">
    <w15:presenceInfo w15:providerId="Windows Live" w15:userId="9b02c0365866e9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4D8D"/>
    <w:rsid w:val="00007A1E"/>
    <w:rsid w:val="00024C0F"/>
    <w:rsid w:val="00026EA9"/>
    <w:rsid w:val="0003129E"/>
    <w:rsid w:val="000338F8"/>
    <w:rsid w:val="00035E35"/>
    <w:rsid w:val="00043032"/>
    <w:rsid w:val="000459CC"/>
    <w:rsid w:val="000508AB"/>
    <w:rsid w:val="000532B8"/>
    <w:rsid w:val="00056088"/>
    <w:rsid w:val="00057BFE"/>
    <w:rsid w:val="00061FCA"/>
    <w:rsid w:val="00062199"/>
    <w:rsid w:val="00062761"/>
    <w:rsid w:val="000728A3"/>
    <w:rsid w:val="000859B5"/>
    <w:rsid w:val="00086090"/>
    <w:rsid w:val="000905A7"/>
    <w:rsid w:val="00094A6E"/>
    <w:rsid w:val="000B7268"/>
    <w:rsid w:val="000C0434"/>
    <w:rsid w:val="000E6080"/>
    <w:rsid w:val="000E72C8"/>
    <w:rsid w:val="001009B4"/>
    <w:rsid w:val="00101C9C"/>
    <w:rsid w:val="0011130A"/>
    <w:rsid w:val="001127B1"/>
    <w:rsid w:val="001204AC"/>
    <w:rsid w:val="001208C3"/>
    <w:rsid w:val="001751DE"/>
    <w:rsid w:val="001978FB"/>
    <w:rsid w:val="001A5B82"/>
    <w:rsid w:val="001A6851"/>
    <w:rsid w:val="001C3DA4"/>
    <w:rsid w:val="001D0F40"/>
    <w:rsid w:val="001D149E"/>
    <w:rsid w:val="001D6F58"/>
    <w:rsid w:val="001E0F50"/>
    <w:rsid w:val="001E1BD2"/>
    <w:rsid w:val="001F78AF"/>
    <w:rsid w:val="002112EC"/>
    <w:rsid w:val="002119EA"/>
    <w:rsid w:val="00220B5A"/>
    <w:rsid w:val="002210FD"/>
    <w:rsid w:val="00227F01"/>
    <w:rsid w:val="0023030E"/>
    <w:rsid w:val="00231D94"/>
    <w:rsid w:val="00234618"/>
    <w:rsid w:val="00235FD8"/>
    <w:rsid w:val="00241A60"/>
    <w:rsid w:val="00243D12"/>
    <w:rsid w:val="0025395E"/>
    <w:rsid w:val="00255048"/>
    <w:rsid w:val="002578A3"/>
    <w:rsid w:val="002818F5"/>
    <w:rsid w:val="00285A3A"/>
    <w:rsid w:val="00286C7D"/>
    <w:rsid w:val="00293452"/>
    <w:rsid w:val="002A3BF6"/>
    <w:rsid w:val="002B20DA"/>
    <w:rsid w:val="002B3080"/>
    <w:rsid w:val="002E4627"/>
    <w:rsid w:val="002F462C"/>
    <w:rsid w:val="002F72BE"/>
    <w:rsid w:val="0030793F"/>
    <w:rsid w:val="00336D29"/>
    <w:rsid w:val="0034564F"/>
    <w:rsid w:val="00352709"/>
    <w:rsid w:val="003875DE"/>
    <w:rsid w:val="00394CCC"/>
    <w:rsid w:val="003A1CB1"/>
    <w:rsid w:val="003B452B"/>
    <w:rsid w:val="003C2F47"/>
    <w:rsid w:val="003C5350"/>
    <w:rsid w:val="003E0576"/>
    <w:rsid w:val="003E3088"/>
    <w:rsid w:val="003E3C00"/>
    <w:rsid w:val="003F0C4F"/>
    <w:rsid w:val="0040534B"/>
    <w:rsid w:val="004247DC"/>
    <w:rsid w:val="00425688"/>
    <w:rsid w:val="0043313A"/>
    <w:rsid w:val="00436C34"/>
    <w:rsid w:val="00441F67"/>
    <w:rsid w:val="00445ED4"/>
    <w:rsid w:val="00452D41"/>
    <w:rsid w:val="0045333C"/>
    <w:rsid w:val="004560DD"/>
    <w:rsid w:val="00461777"/>
    <w:rsid w:val="00462C39"/>
    <w:rsid w:val="00462D53"/>
    <w:rsid w:val="0046443E"/>
    <w:rsid w:val="004742D5"/>
    <w:rsid w:val="00476217"/>
    <w:rsid w:val="00485DB2"/>
    <w:rsid w:val="004B2A66"/>
    <w:rsid w:val="004B62CE"/>
    <w:rsid w:val="004C286C"/>
    <w:rsid w:val="004C77B4"/>
    <w:rsid w:val="004D09B9"/>
    <w:rsid w:val="004F0679"/>
    <w:rsid w:val="004F4CCD"/>
    <w:rsid w:val="004F6E78"/>
    <w:rsid w:val="00517D9D"/>
    <w:rsid w:val="005206F0"/>
    <w:rsid w:val="00525B82"/>
    <w:rsid w:val="0053377B"/>
    <w:rsid w:val="005438D2"/>
    <w:rsid w:val="00544EDE"/>
    <w:rsid w:val="00547F16"/>
    <w:rsid w:val="00563463"/>
    <w:rsid w:val="00566416"/>
    <w:rsid w:val="005669A6"/>
    <w:rsid w:val="00592967"/>
    <w:rsid w:val="005A2A79"/>
    <w:rsid w:val="005B09AA"/>
    <w:rsid w:val="005B11AF"/>
    <w:rsid w:val="005D2FFA"/>
    <w:rsid w:val="005D5375"/>
    <w:rsid w:val="005D540F"/>
    <w:rsid w:val="005D5748"/>
    <w:rsid w:val="005E58F1"/>
    <w:rsid w:val="005E7E40"/>
    <w:rsid w:val="005F7181"/>
    <w:rsid w:val="00614DE4"/>
    <w:rsid w:val="0063401A"/>
    <w:rsid w:val="00644574"/>
    <w:rsid w:val="006459E9"/>
    <w:rsid w:val="00656BDE"/>
    <w:rsid w:val="0066329C"/>
    <w:rsid w:val="00664507"/>
    <w:rsid w:val="00664A85"/>
    <w:rsid w:val="00664E70"/>
    <w:rsid w:val="00667789"/>
    <w:rsid w:val="00670B13"/>
    <w:rsid w:val="00670C81"/>
    <w:rsid w:val="006714CF"/>
    <w:rsid w:val="00672319"/>
    <w:rsid w:val="00683B2B"/>
    <w:rsid w:val="00691956"/>
    <w:rsid w:val="006B1962"/>
    <w:rsid w:val="006B19F5"/>
    <w:rsid w:val="006C0117"/>
    <w:rsid w:val="006D5186"/>
    <w:rsid w:val="006E07E5"/>
    <w:rsid w:val="006E552E"/>
    <w:rsid w:val="00714E89"/>
    <w:rsid w:val="00720AE5"/>
    <w:rsid w:val="00726127"/>
    <w:rsid w:val="0073006F"/>
    <w:rsid w:val="00743DE5"/>
    <w:rsid w:val="00744B77"/>
    <w:rsid w:val="00745A70"/>
    <w:rsid w:val="00746335"/>
    <w:rsid w:val="00765547"/>
    <w:rsid w:val="00791384"/>
    <w:rsid w:val="00791C86"/>
    <w:rsid w:val="007937E6"/>
    <w:rsid w:val="007A0430"/>
    <w:rsid w:val="007A3AAB"/>
    <w:rsid w:val="007B10C5"/>
    <w:rsid w:val="007B29C9"/>
    <w:rsid w:val="007B3D99"/>
    <w:rsid w:val="007B43D6"/>
    <w:rsid w:val="007D6932"/>
    <w:rsid w:val="007D6B2F"/>
    <w:rsid w:val="007E44B0"/>
    <w:rsid w:val="0081582B"/>
    <w:rsid w:val="00820BAA"/>
    <w:rsid w:val="0082259C"/>
    <w:rsid w:val="0082518A"/>
    <w:rsid w:val="008326E2"/>
    <w:rsid w:val="00836B24"/>
    <w:rsid w:val="00842D5F"/>
    <w:rsid w:val="00845088"/>
    <w:rsid w:val="00852080"/>
    <w:rsid w:val="008611E2"/>
    <w:rsid w:val="00861DA3"/>
    <w:rsid w:val="00862CE4"/>
    <w:rsid w:val="00883293"/>
    <w:rsid w:val="00886A53"/>
    <w:rsid w:val="008C171F"/>
    <w:rsid w:val="008C3515"/>
    <w:rsid w:val="008C370F"/>
    <w:rsid w:val="008D40FA"/>
    <w:rsid w:val="008D6EF9"/>
    <w:rsid w:val="008F24DF"/>
    <w:rsid w:val="008F2AEB"/>
    <w:rsid w:val="008F43CE"/>
    <w:rsid w:val="008F5F4F"/>
    <w:rsid w:val="00913D25"/>
    <w:rsid w:val="00914DE2"/>
    <w:rsid w:val="00920559"/>
    <w:rsid w:val="009450C6"/>
    <w:rsid w:val="00950C01"/>
    <w:rsid w:val="0097713D"/>
    <w:rsid w:val="00980FC8"/>
    <w:rsid w:val="00985555"/>
    <w:rsid w:val="009861FE"/>
    <w:rsid w:val="009871EF"/>
    <w:rsid w:val="0099179A"/>
    <w:rsid w:val="00992727"/>
    <w:rsid w:val="009954D0"/>
    <w:rsid w:val="009963EE"/>
    <w:rsid w:val="00996FFC"/>
    <w:rsid w:val="009977E8"/>
    <w:rsid w:val="009A26F2"/>
    <w:rsid w:val="009B3E43"/>
    <w:rsid w:val="009B553D"/>
    <w:rsid w:val="009C1D56"/>
    <w:rsid w:val="009C56CC"/>
    <w:rsid w:val="009D1FB9"/>
    <w:rsid w:val="009E0283"/>
    <w:rsid w:val="009E5B7C"/>
    <w:rsid w:val="009F6E7C"/>
    <w:rsid w:val="00A14361"/>
    <w:rsid w:val="00A169E2"/>
    <w:rsid w:val="00A246AF"/>
    <w:rsid w:val="00A25914"/>
    <w:rsid w:val="00A27007"/>
    <w:rsid w:val="00A40CB6"/>
    <w:rsid w:val="00A50BCF"/>
    <w:rsid w:val="00A52CE9"/>
    <w:rsid w:val="00A746B6"/>
    <w:rsid w:val="00A77B16"/>
    <w:rsid w:val="00A8435A"/>
    <w:rsid w:val="00AA0726"/>
    <w:rsid w:val="00AA0FC3"/>
    <w:rsid w:val="00AA20B8"/>
    <w:rsid w:val="00AB0CFA"/>
    <w:rsid w:val="00AC1363"/>
    <w:rsid w:val="00AD0757"/>
    <w:rsid w:val="00AD078D"/>
    <w:rsid w:val="00AD1B78"/>
    <w:rsid w:val="00AE0CFB"/>
    <w:rsid w:val="00AE530E"/>
    <w:rsid w:val="00AE6B27"/>
    <w:rsid w:val="00AF6B35"/>
    <w:rsid w:val="00B03314"/>
    <w:rsid w:val="00B0633F"/>
    <w:rsid w:val="00B12686"/>
    <w:rsid w:val="00B1587E"/>
    <w:rsid w:val="00B20755"/>
    <w:rsid w:val="00B26B61"/>
    <w:rsid w:val="00B313B6"/>
    <w:rsid w:val="00B43E88"/>
    <w:rsid w:val="00B62B5D"/>
    <w:rsid w:val="00B724FD"/>
    <w:rsid w:val="00B7457A"/>
    <w:rsid w:val="00B82C54"/>
    <w:rsid w:val="00B84BEB"/>
    <w:rsid w:val="00B96744"/>
    <w:rsid w:val="00BB3CC6"/>
    <w:rsid w:val="00BB431F"/>
    <w:rsid w:val="00BD1433"/>
    <w:rsid w:val="00BE32B7"/>
    <w:rsid w:val="00BF4EF9"/>
    <w:rsid w:val="00BF6D1C"/>
    <w:rsid w:val="00C002CE"/>
    <w:rsid w:val="00C05FCC"/>
    <w:rsid w:val="00C13622"/>
    <w:rsid w:val="00C27B45"/>
    <w:rsid w:val="00C45182"/>
    <w:rsid w:val="00C46B45"/>
    <w:rsid w:val="00C472D6"/>
    <w:rsid w:val="00C73C1A"/>
    <w:rsid w:val="00C763DF"/>
    <w:rsid w:val="00C773BE"/>
    <w:rsid w:val="00C77DA9"/>
    <w:rsid w:val="00C83784"/>
    <w:rsid w:val="00C96B4F"/>
    <w:rsid w:val="00CB0DBC"/>
    <w:rsid w:val="00CB35B5"/>
    <w:rsid w:val="00CB6FD8"/>
    <w:rsid w:val="00CC21FB"/>
    <w:rsid w:val="00CF64E9"/>
    <w:rsid w:val="00D01C04"/>
    <w:rsid w:val="00D02B16"/>
    <w:rsid w:val="00D0368E"/>
    <w:rsid w:val="00D04411"/>
    <w:rsid w:val="00D04841"/>
    <w:rsid w:val="00D06BCC"/>
    <w:rsid w:val="00D06D5F"/>
    <w:rsid w:val="00D16CAF"/>
    <w:rsid w:val="00D31695"/>
    <w:rsid w:val="00D322C7"/>
    <w:rsid w:val="00D419D5"/>
    <w:rsid w:val="00D476DF"/>
    <w:rsid w:val="00D47BA9"/>
    <w:rsid w:val="00D501E8"/>
    <w:rsid w:val="00D538CD"/>
    <w:rsid w:val="00D54924"/>
    <w:rsid w:val="00D664D0"/>
    <w:rsid w:val="00D66CC9"/>
    <w:rsid w:val="00D66F68"/>
    <w:rsid w:val="00D701F6"/>
    <w:rsid w:val="00D7660C"/>
    <w:rsid w:val="00D878FC"/>
    <w:rsid w:val="00D901F7"/>
    <w:rsid w:val="00D95FA6"/>
    <w:rsid w:val="00DA04A9"/>
    <w:rsid w:val="00DA45A2"/>
    <w:rsid w:val="00DA74C1"/>
    <w:rsid w:val="00DB5C9F"/>
    <w:rsid w:val="00DB7818"/>
    <w:rsid w:val="00DC05A0"/>
    <w:rsid w:val="00DD0F71"/>
    <w:rsid w:val="00DD4879"/>
    <w:rsid w:val="00DD6091"/>
    <w:rsid w:val="00DD6269"/>
    <w:rsid w:val="00DE4451"/>
    <w:rsid w:val="00DF2651"/>
    <w:rsid w:val="00DF5E47"/>
    <w:rsid w:val="00DF67B0"/>
    <w:rsid w:val="00E02CEC"/>
    <w:rsid w:val="00E0502C"/>
    <w:rsid w:val="00E11182"/>
    <w:rsid w:val="00E247FF"/>
    <w:rsid w:val="00E358E3"/>
    <w:rsid w:val="00E45EB4"/>
    <w:rsid w:val="00E517A3"/>
    <w:rsid w:val="00E54E6B"/>
    <w:rsid w:val="00E566D1"/>
    <w:rsid w:val="00E61192"/>
    <w:rsid w:val="00E83B61"/>
    <w:rsid w:val="00EA7799"/>
    <w:rsid w:val="00EC135A"/>
    <w:rsid w:val="00EE2F85"/>
    <w:rsid w:val="00EE65F0"/>
    <w:rsid w:val="00EE6C6D"/>
    <w:rsid w:val="00F16495"/>
    <w:rsid w:val="00F2669A"/>
    <w:rsid w:val="00F42B77"/>
    <w:rsid w:val="00F47BE9"/>
    <w:rsid w:val="00F52BF9"/>
    <w:rsid w:val="00F54D8D"/>
    <w:rsid w:val="00F54E0C"/>
    <w:rsid w:val="00F65756"/>
    <w:rsid w:val="00F67BA4"/>
    <w:rsid w:val="00F76E7B"/>
    <w:rsid w:val="00F93E6E"/>
    <w:rsid w:val="00FB135E"/>
    <w:rsid w:val="00FB3181"/>
    <w:rsid w:val="00FB5010"/>
    <w:rsid w:val="00FD30B8"/>
    <w:rsid w:val="00FD6A98"/>
    <w:rsid w:val="00FE0C05"/>
    <w:rsid w:val="00FE0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F4DDAB"/>
  <w15:docId w15:val="{3B90813B-D183-4674-BFE1-2F5428A16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unhideWhenUsed="1" w:qFormat="1"/>
    <w:lsdException w:name="heading 3" w:locked="1" w:uiPriority="0" w:unhideWhenUsed="1" w:qFormat="1"/>
    <w:lsdException w:name="heading 4" w:locked="1" w:uiPriority="0" w:unhideWhenUsed="1" w:qFormat="1"/>
    <w:lsdException w:name="heading 5" w:locked="1" w:uiPriority="0" w:unhideWhenUsed="1" w:qFormat="1"/>
    <w:lsdException w:name="heading 6" w:locked="1" w:uiPriority="0" w:unhideWhenUsed="1" w:qFormat="1"/>
    <w:lsdException w:name="heading 7" w:locked="1" w:uiPriority="0" w:unhideWhenUsed="1" w:qFormat="1"/>
    <w:lsdException w:name="heading 8" w:locked="1" w:uiPriority="0" w:unhideWhenUsed="1" w:qFormat="1"/>
    <w:lsdException w:name="heading 9" w:locked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unhideWhenUsed="1"/>
    <w:lsdException w:name="toc 2" w:locked="1" w:uiPriority="39" w:unhideWhenUsed="1"/>
    <w:lsdException w:name="toc 3" w:locked="1" w:uiPriority="39" w:unhideWhenUsed="1"/>
    <w:lsdException w:name="toc 4" w:locked="1" w:uiPriority="0" w:unhideWhenUsed="1"/>
    <w:lsdException w:name="toc 5" w:locked="1" w:uiPriority="0" w:unhideWhenUsed="1"/>
    <w:lsdException w:name="toc 6" w:locked="1" w:uiPriority="0" w:unhideWhenUsed="1"/>
    <w:lsdException w:name="toc 7" w:locked="1" w:uiPriority="0" w:unhideWhenUsed="1"/>
    <w:lsdException w:name="toc 8" w:locked="1" w:uiPriority="0" w:unhideWhenUsed="1"/>
    <w:lsdException w:name="toc 9" w:locked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4507"/>
    <w:pPr>
      <w:spacing w:after="240" w:line="276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19F5"/>
    <w:pPr>
      <w:keepNext/>
      <w:keepLines/>
      <w:numPr>
        <w:numId w:val="5"/>
      </w:numPr>
      <w:spacing w:after="360" w:line="240" w:lineRule="auto"/>
      <w:ind w:left="431" w:hanging="431"/>
      <w:jc w:val="left"/>
      <w:outlineLvl w:val="0"/>
    </w:pPr>
    <w:rPr>
      <w:b/>
      <w:bCs/>
      <w:smallCap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B19F5"/>
    <w:pPr>
      <w:keepNext/>
      <w:keepLines/>
      <w:numPr>
        <w:ilvl w:val="1"/>
        <w:numId w:val="5"/>
      </w:numPr>
      <w:spacing w:after="320" w:line="240" w:lineRule="auto"/>
      <w:ind w:left="578" w:hanging="578"/>
      <w:jc w:val="left"/>
      <w:outlineLvl w:val="1"/>
    </w:pPr>
    <w:rPr>
      <w:b/>
      <w:bCs/>
      <w:color w:val="000000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B19F5"/>
    <w:pPr>
      <w:numPr>
        <w:ilvl w:val="2"/>
      </w:numPr>
      <w:spacing w:before="100" w:beforeAutospacing="1" w:after="280"/>
      <w:outlineLvl w:val="2"/>
    </w:pPr>
    <w:rPr>
      <w:bCs w:val="0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246AF"/>
    <w:pPr>
      <w:keepNext/>
      <w:keepLines/>
      <w:numPr>
        <w:ilvl w:val="3"/>
        <w:numId w:val="5"/>
      </w:numPr>
      <w:spacing w:before="200" w:after="0"/>
      <w:outlineLvl w:val="3"/>
    </w:pPr>
    <w:rPr>
      <w:rFonts w:ascii="Cambria" w:hAnsi="Cambria"/>
      <w:b/>
      <w:bCs/>
      <w:i/>
      <w:iCs/>
      <w:color w:val="4F81BD"/>
      <w:szCs w:val="2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246AF"/>
    <w:pPr>
      <w:keepNext/>
      <w:keepLines/>
      <w:numPr>
        <w:ilvl w:val="4"/>
        <w:numId w:val="5"/>
      </w:numPr>
      <w:spacing w:before="200" w:after="0"/>
      <w:outlineLvl w:val="4"/>
    </w:pPr>
    <w:rPr>
      <w:rFonts w:ascii="Cambria" w:hAnsi="Cambria"/>
      <w:color w:val="243F60"/>
      <w:szCs w:val="20"/>
    </w:rPr>
  </w:style>
  <w:style w:type="paragraph" w:styleId="Heading6">
    <w:name w:val="heading 6"/>
    <w:basedOn w:val="Normal"/>
    <w:next w:val="Normal"/>
    <w:link w:val="Heading6Char"/>
    <w:uiPriority w:val="99"/>
    <w:qFormat/>
    <w:rsid w:val="00A246AF"/>
    <w:pPr>
      <w:keepNext/>
      <w:keepLines/>
      <w:numPr>
        <w:ilvl w:val="5"/>
        <w:numId w:val="5"/>
      </w:numPr>
      <w:spacing w:before="200" w:after="0"/>
      <w:outlineLvl w:val="5"/>
    </w:pPr>
    <w:rPr>
      <w:rFonts w:ascii="Cambria" w:hAnsi="Cambria"/>
      <w:i/>
      <w:iCs/>
      <w:color w:val="243F60"/>
      <w:szCs w:val="2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A246AF"/>
    <w:pPr>
      <w:keepNext/>
      <w:keepLines/>
      <w:numPr>
        <w:ilvl w:val="6"/>
        <w:numId w:val="5"/>
      </w:numPr>
      <w:spacing w:before="200" w:after="0"/>
      <w:outlineLvl w:val="6"/>
    </w:pPr>
    <w:rPr>
      <w:rFonts w:ascii="Cambria" w:hAnsi="Cambria"/>
      <w:i/>
      <w:iCs/>
      <w:color w:val="404040"/>
      <w:szCs w:val="2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A246AF"/>
    <w:pPr>
      <w:keepNext/>
      <w:keepLines/>
      <w:numPr>
        <w:ilvl w:val="7"/>
        <w:numId w:val="5"/>
      </w:numPr>
      <w:spacing w:before="200" w:after="0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A246AF"/>
    <w:pPr>
      <w:keepNext/>
      <w:keepLines/>
      <w:numPr>
        <w:ilvl w:val="8"/>
        <w:numId w:val="5"/>
      </w:numPr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B19F5"/>
    <w:rPr>
      <w:rFonts w:ascii="Times New Roman" w:hAnsi="Times New Roman" w:cs="Times New Roman"/>
      <w:b/>
      <w:bCs/>
      <w:smallCaps/>
      <w:sz w:val="28"/>
      <w:szCs w:val="28"/>
    </w:rPr>
  </w:style>
  <w:style w:type="character" w:customStyle="1" w:styleId="Heading2Char">
    <w:name w:val="Heading 2 Char"/>
    <w:link w:val="Heading2"/>
    <w:uiPriority w:val="99"/>
    <w:locked/>
    <w:rsid w:val="006B19F5"/>
    <w:rPr>
      <w:rFonts w:ascii="Times New Roman" w:hAnsi="Times New Roman" w:cs="Times New Roman"/>
      <w:b/>
      <w:bCs/>
      <w:color w:val="000000"/>
      <w:sz w:val="26"/>
      <w:szCs w:val="26"/>
    </w:rPr>
  </w:style>
  <w:style w:type="character" w:customStyle="1" w:styleId="Heading3Char">
    <w:name w:val="Heading 3 Char"/>
    <w:link w:val="Heading3"/>
    <w:uiPriority w:val="99"/>
    <w:locked/>
    <w:rsid w:val="006B19F5"/>
    <w:rPr>
      <w:rFonts w:ascii="Times New Roman" w:hAnsi="Times New Roman" w:cs="Times New Roman"/>
      <w:b/>
      <w:color w:val="000000"/>
      <w:sz w:val="26"/>
      <w:szCs w:val="26"/>
    </w:rPr>
  </w:style>
  <w:style w:type="character" w:customStyle="1" w:styleId="Heading4Char">
    <w:name w:val="Heading 4 Char"/>
    <w:link w:val="Heading4"/>
    <w:uiPriority w:val="99"/>
    <w:semiHidden/>
    <w:locked/>
    <w:rsid w:val="00A246AF"/>
    <w:rPr>
      <w:rFonts w:ascii="Cambria" w:hAnsi="Cambria" w:cs="Times New Roman"/>
      <w:b/>
      <w:bCs/>
      <w:i/>
      <w:iCs/>
      <w:color w:val="4F81BD"/>
      <w:sz w:val="24"/>
    </w:rPr>
  </w:style>
  <w:style w:type="character" w:customStyle="1" w:styleId="Heading5Char">
    <w:name w:val="Heading 5 Char"/>
    <w:link w:val="Heading5"/>
    <w:uiPriority w:val="99"/>
    <w:semiHidden/>
    <w:locked/>
    <w:rsid w:val="00A246AF"/>
    <w:rPr>
      <w:rFonts w:ascii="Cambria" w:hAnsi="Cambria" w:cs="Times New Roman"/>
      <w:color w:val="243F60"/>
      <w:sz w:val="24"/>
    </w:rPr>
  </w:style>
  <w:style w:type="character" w:customStyle="1" w:styleId="Heading6Char">
    <w:name w:val="Heading 6 Char"/>
    <w:link w:val="Heading6"/>
    <w:uiPriority w:val="99"/>
    <w:semiHidden/>
    <w:locked/>
    <w:rsid w:val="00A246AF"/>
    <w:rPr>
      <w:rFonts w:ascii="Cambria" w:hAnsi="Cambria" w:cs="Times New Roman"/>
      <w:i/>
      <w:iCs/>
      <w:color w:val="243F60"/>
      <w:sz w:val="24"/>
    </w:rPr>
  </w:style>
  <w:style w:type="character" w:customStyle="1" w:styleId="Heading7Char">
    <w:name w:val="Heading 7 Char"/>
    <w:link w:val="Heading7"/>
    <w:uiPriority w:val="99"/>
    <w:semiHidden/>
    <w:locked/>
    <w:rsid w:val="00A246AF"/>
    <w:rPr>
      <w:rFonts w:ascii="Cambria" w:hAnsi="Cambria" w:cs="Times New Roman"/>
      <w:i/>
      <w:iCs/>
      <w:color w:val="404040"/>
      <w:sz w:val="24"/>
    </w:rPr>
  </w:style>
  <w:style w:type="character" w:customStyle="1" w:styleId="Heading8Char">
    <w:name w:val="Heading 8 Char"/>
    <w:link w:val="Heading8"/>
    <w:uiPriority w:val="99"/>
    <w:semiHidden/>
    <w:locked/>
    <w:rsid w:val="00A246AF"/>
    <w:rPr>
      <w:rFonts w:ascii="Cambria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9"/>
    <w:semiHidden/>
    <w:locked/>
    <w:rsid w:val="00A246AF"/>
    <w:rPr>
      <w:rFonts w:ascii="Cambria" w:hAnsi="Cambria" w:cs="Times New Roman"/>
      <w:i/>
      <w:iCs/>
      <w:color w:val="404040"/>
      <w:sz w:val="20"/>
      <w:szCs w:val="20"/>
    </w:rPr>
  </w:style>
  <w:style w:type="paragraph" w:customStyle="1" w:styleId="Default">
    <w:name w:val="Default"/>
    <w:uiPriority w:val="99"/>
    <w:rsid w:val="00F54D8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semiHidden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HeaderChar">
    <w:name w:val="Header Char"/>
    <w:link w:val="Header"/>
    <w:uiPriority w:val="99"/>
    <w:semiHidden/>
    <w:locked/>
    <w:rsid w:val="00FD30B8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FooterChar">
    <w:name w:val="Footer Char"/>
    <w:link w:val="Footer"/>
    <w:uiPriority w:val="99"/>
    <w:locked/>
    <w:rsid w:val="00FD30B8"/>
    <w:rPr>
      <w:rFonts w:cs="Times New Roman"/>
    </w:rPr>
  </w:style>
  <w:style w:type="paragraph" w:styleId="TOC1">
    <w:name w:val="toc 1"/>
    <w:basedOn w:val="Normal"/>
    <w:next w:val="Normal"/>
    <w:autoRedefine/>
    <w:uiPriority w:val="39"/>
    <w:rsid w:val="00A246AF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A246A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A246AF"/>
    <w:pPr>
      <w:spacing w:after="100"/>
      <w:ind w:left="480"/>
    </w:pPr>
  </w:style>
  <w:style w:type="character" w:styleId="Hyperlink">
    <w:name w:val="Hyperlink"/>
    <w:uiPriority w:val="99"/>
    <w:rsid w:val="00A246AF"/>
    <w:rPr>
      <w:rFonts w:cs="Times New Roman"/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A246AF"/>
    <w:pPr>
      <w:ind w:left="720"/>
      <w:contextualSpacing/>
    </w:pPr>
  </w:style>
  <w:style w:type="table" w:styleId="TableGrid">
    <w:name w:val="Table Grid"/>
    <w:basedOn w:val="TableNormal"/>
    <w:uiPriority w:val="99"/>
    <w:rsid w:val="000E72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99"/>
    <w:qFormat/>
    <w:rsid w:val="006B19F5"/>
    <w:pPr>
      <w:keepNext/>
      <w:spacing w:after="200" w:line="240" w:lineRule="auto"/>
    </w:pPr>
    <w:rPr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3C535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3C5350"/>
    <w:rPr>
      <w:rFonts w:ascii="Tahoma" w:hAnsi="Tahoma" w:cs="Tahoma"/>
      <w:sz w:val="16"/>
      <w:szCs w:val="16"/>
    </w:rPr>
  </w:style>
  <w:style w:type="paragraph" w:styleId="TableofFigures">
    <w:name w:val="table of figures"/>
    <w:basedOn w:val="Normal"/>
    <w:next w:val="Normal"/>
    <w:uiPriority w:val="99"/>
    <w:rsid w:val="002B3080"/>
    <w:pPr>
      <w:spacing w:after="0"/>
    </w:pPr>
  </w:style>
  <w:style w:type="paragraph" w:styleId="FootnoteText">
    <w:name w:val="footnote text"/>
    <w:basedOn w:val="Normal"/>
    <w:link w:val="FootnoteTextChar"/>
    <w:uiPriority w:val="99"/>
    <w:rsid w:val="002B30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locked/>
    <w:rsid w:val="002B3080"/>
    <w:rPr>
      <w:rFonts w:ascii="Times New Roman" w:hAnsi="Times New Roman" w:cs="Times New Roman"/>
      <w:sz w:val="20"/>
      <w:szCs w:val="20"/>
    </w:rPr>
  </w:style>
  <w:style w:type="character" w:styleId="FootnoteReference">
    <w:name w:val="footnote reference"/>
    <w:uiPriority w:val="99"/>
    <w:semiHidden/>
    <w:rsid w:val="002B3080"/>
    <w:rPr>
      <w:rFonts w:cs="Times New Roman"/>
      <w:vertAlign w:val="superscript"/>
    </w:rPr>
  </w:style>
  <w:style w:type="character" w:styleId="FollowedHyperlink">
    <w:name w:val="FollowedHyperlink"/>
    <w:uiPriority w:val="99"/>
    <w:rsid w:val="00BE32B7"/>
    <w:rPr>
      <w:rFonts w:cs="Times New Roman"/>
      <w:color w:val="800080"/>
      <w:u w:val="single"/>
    </w:rPr>
  </w:style>
  <w:style w:type="character" w:customStyle="1" w:styleId="UnresolvedMention1">
    <w:name w:val="Unresolved Mention1"/>
    <w:uiPriority w:val="99"/>
    <w:semiHidden/>
    <w:unhideWhenUsed/>
    <w:rsid w:val="00AD1B7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62D53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/>
    <w:rsid w:val="00462D53"/>
    <w:rPr>
      <w:rFonts w:ascii="Times New Roman" w:hAnsi="Times New Roman"/>
      <w:lang w:eastAsia="en-US"/>
    </w:rPr>
  </w:style>
  <w:style w:type="character" w:styleId="EndnoteReference">
    <w:name w:val="endnote reference"/>
    <w:uiPriority w:val="99"/>
    <w:semiHidden/>
    <w:unhideWhenUsed/>
    <w:rsid w:val="00462D53"/>
    <w:rPr>
      <w:vertAlign w:val="superscript"/>
    </w:rPr>
  </w:style>
  <w:style w:type="paragraph" w:styleId="Title">
    <w:name w:val="Title"/>
    <w:basedOn w:val="Normal"/>
    <w:next w:val="Normal"/>
    <w:link w:val="TitleChar"/>
    <w:qFormat/>
    <w:locked/>
    <w:rsid w:val="00241A60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rsid w:val="00241A60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5A2A79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B82C54"/>
  </w:style>
  <w:style w:type="paragraph" w:styleId="Revision">
    <w:name w:val="Revision"/>
    <w:hidden/>
    <w:uiPriority w:val="99"/>
    <w:semiHidden/>
    <w:rsid w:val="00E61192"/>
    <w:rPr>
      <w:rFonts w:ascii="Times New Roman" w:hAnsi="Times New Roman"/>
      <w:sz w:val="24"/>
      <w:szCs w:val="2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E6119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6119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61192"/>
    <w:rPr>
      <w:rFonts w:ascii="Times New Roman" w:hAnsi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611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61192"/>
    <w:rPr>
      <w:rFonts w:ascii="Times New Roman" w:hAnsi="Times New Roman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.wikipedia.org/wiki/Sonnenfleck" TargetMode="External"/><Relationship Id="rId18" Type="http://schemas.openxmlformats.org/officeDocument/2006/relationships/hyperlink" Target="https://upload.wikimedia.org/wikipedia/commons/thumb/d/d4/Sun_poster.svg/1024px-Sun_poster.svg.png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0.png"/><Relationship Id="rId21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34" Type="http://schemas.openxmlformats.org/officeDocument/2006/relationships/image" Target="media/image9.jpeg"/><Relationship Id="rId42" Type="http://schemas.openxmlformats.org/officeDocument/2006/relationships/hyperlink" Target="https://www.asu.cas.cz/~sunwatch/public/files/other/clanky/2021/CV.png" TargetMode="External"/><Relationship Id="rId47" Type="http://schemas.openxmlformats.org/officeDocument/2006/relationships/hyperlink" Target="https://www.asu.cas.cz/~sunwatch/new/www/public/files/other/projekce.jpg" TargetMode="External"/><Relationship Id="rId50" Type="http://schemas.openxmlformats.org/officeDocument/2006/relationships/hyperlink" Target="https://www.asu.cas.cz/~sunwatch/new/www/public/files/other/img40.png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de.wikipedia.org/wiki/Sonnenfleck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en.wikipedia.org/wiki/Solar_facula" TargetMode="External"/><Relationship Id="rId33" Type="http://schemas.openxmlformats.org/officeDocument/2006/relationships/image" Target="media/image8.jpg"/><Relationship Id="rId38" Type="http://schemas.openxmlformats.org/officeDocument/2006/relationships/hyperlink" Target="https://www.asu.cas.cz/~sunwatch/public/files/other/clanky/2021/tab.png" TargetMode="External"/><Relationship Id="rId46" Type="http://schemas.openxmlformats.org/officeDocument/2006/relationships/hyperlink" Target="https://www.asu.cas.cz/~sunwatch/new/www/public/files/other/projekce.jpg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upload.wikimedia.org/wikipedia/commons/thumb/c/c4/Sunspot_butterfly_diagram.svg/800px-Sunspot_butterfly_diagram.svg.png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www.asu.cas.cz/~sunwatch/public/files/Slunce/Grafy/graf_2009_2018/2018_SC_17-24.jpg" TargetMode="External"/><Relationship Id="rId41" Type="http://schemas.openxmlformats.org/officeDocument/2006/relationships/hyperlink" Target="https://www.asu.cas.cz/~sunwatch/public/files/other/clanky/2021/CV.png" TargetMode="External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hyperlink" Target="https://en.wikipedia.org/wiki/Solar_facula" TargetMode="External"/><Relationship Id="rId32" Type="http://schemas.openxmlformats.org/officeDocument/2006/relationships/image" Target="media/image7.jpeg"/><Relationship Id="rId37" Type="http://schemas.openxmlformats.org/officeDocument/2006/relationships/hyperlink" Target="https://www.asu.cas.cz/~sunwatch/public/files/other/clanky/2021/tab.png" TargetMode="External"/><Relationship Id="rId40" Type="http://schemas.openxmlformats.org/officeDocument/2006/relationships/image" Target="media/image11.png"/><Relationship Id="rId45" Type="http://schemas.openxmlformats.org/officeDocument/2006/relationships/image" Target="media/image12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upload.wikimedia.org/wikipedia/commons/thumb/c/c4/Sunspot_butterfly_diagram.svg/800px-Sunspot_butterfly_diagram.svg.png" TargetMode="External"/><Relationship Id="rId23" Type="http://schemas.openxmlformats.org/officeDocument/2006/relationships/image" Target="media/image4.png"/><Relationship Id="rId28" Type="http://schemas.openxmlformats.org/officeDocument/2006/relationships/hyperlink" Target="https://www.asu.cas.cz/~sunwatch/public/files/Slunce/Grafy/graf_2009_2018/2018_SC_17-24.jpg" TargetMode="External"/><Relationship Id="rId36" Type="http://schemas.openxmlformats.org/officeDocument/2006/relationships/hyperlink" Target="https://www.asu.cas.cz/~sunwatch/public/files/other/clanky/zonnevlekclassificatie-1.jpg" TargetMode="External"/><Relationship Id="rId49" Type="http://schemas.openxmlformats.org/officeDocument/2006/relationships/hyperlink" Target="https://www.asu.cas.cz/~sunwatch/new/www/public/files/other/img40.png" TargetMode="External"/><Relationship Id="rId10" Type="http://schemas.microsoft.com/office/2011/relationships/commentsExtended" Target="commentsExtended.xml"/><Relationship Id="rId19" Type="http://schemas.openxmlformats.org/officeDocument/2006/relationships/hyperlink" Target="https://upload.wikimedia.org/wikipedia/commons/thumb/d/d4/Sun_poster.svg/1024px-Sun_poster.svg.png" TargetMode="External"/><Relationship Id="rId31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44" Type="http://schemas.openxmlformats.org/officeDocument/2006/relationships/hyperlink" Target="https://www.asu.cas.cz/~sunwatch/new/www/public/files/archive_patrol/sunspot_drawings/2022/220411dr.jpg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microsoft.com/office/2018/08/relationships/commentsExtensible" Target="commentsExtensible.xml"/><Relationship Id="rId22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27" Type="http://schemas.openxmlformats.org/officeDocument/2006/relationships/image" Target="media/image6.jpeg"/><Relationship Id="rId30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35" Type="http://schemas.openxmlformats.org/officeDocument/2006/relationships/hyperlink" Target="https://www.asu.cas.cz/~sunwatch/public/files/other/clanky/zonnevlekclassificatie-1.jpg" TargetMode="External"/><Relationship Id="rId43" Type="http://schemas.openxmlformats.org/officeDocument/2006/relationships/hyperlink" Target="https://www.asu.cas.cz/~sunwatch/new/www/public/files/archive_patrol/sunspot_drawings/2022/220411dr.jpg" TargetMode="External"/><Relationship Id="rId48" Type="http://schemas.openxmlformats.org/officeDocument/2006/relationships/image" Target="media/image13.jpeg"/><Relationship Id="rId8" Type="http://schemas.openxmlformats.org/officeDocument/2006/relationships/image" Target="media/image1.jpeg"/><Relationship Id="rId51" Type="http://schemas.openxmlformats.org/officeDocument/2006/relationships/image" Target="media/image14.pn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arxiv.org/ftp/arxiv/papers/1503/1503.08724.pdf" TargetMode="External"/><Relationship Id="rId13" Type="http://schemas.openxmlformats.org/officeDocument/2006/relationships/hyperlink" Target="https://www.asu.cas.cz/~sunwatch/new/www/cs/clanek/kresby" TargetMode="External"/><Relationship Id="rId3" Type="http://schemas.openxmlformats.org/officeDocument/2006/relationships/hyperlink" Target="https://pozorovanislunce.eu/slunce/struktura-slunce.html" TargetMode="External"/><Relationship Id="rId7" Type="http://schemas.openxmlformats.org/officeDocument/2006/relationships/hyperlink" Target="https://www.hvr.cz/2011/09/26/minislovnicek-relativni-cislo/" TargetMode="External"/><Relationship Id="rId12" Type="http://schemas.openxmlformats.org/officeDocument/2006/relationships/hyperlink" Target="https://www.asu.cas.cz/~sunwatch/cs/stranka/kresba" TargetMode="External"/><Relationship Id="rId2" Type="http://schemas.openxmlformats.org/officeDocument/2006/relationships/hyperlink" Target="https://cs.wikipedia.org/wiki/Astronomick%C3%A1_jednotka" TargetMode="External"/><Relationship Id="rId1" Type="http://schemas.openxmlformats.org/officeDocument/2006/relationships/hyperlink" Target="https://astronomia.zcu.cz/hvezdy/slunce/744-slunecni-skvrny" TargetMode="External"/><Relationship Id="rId6" Type="http://schemas.openxmlformats.org/officeDocument/2006/relationships/hyperlink" Target="https://pozorovanislunce.eu/vykladovy-slovnicek/slunecni-skvrna.html" TargetMode="External"/><Relationship Id="rId11" Type="http://schemas.openxmlformats.org/officeDocument/2006/relationships/hyperlink" Target="https://www.asu.cas.cz/~sunwatch/cs/stranka/kresba" TargetMode="External"/><Relationship Id="rId5" Type="http://schemas.openxmlformats.org/officeDocument/2006/relationships/hyperlink" Target="https://cs.wikipedia.org/wiki/Slune%C4%8Dn%C3%AD_cyklus" TargetMode="External"/><Relationship Id="rId10" Type="http://schemas.openxmlformats.org/officeDocument/2006/relationships/hyperlink" Target="https://www.alpo-astronomy.org/solarblog/wp-content/uploads/wl_2010.pdf" TargetMode="External"/><Relationship Id="rId4" Type="http://schemas.openxmlformats.org/officeDocument/2006/relationships/hyperlink" Target="https://www.aldebaran.cz/astrofyzika/sunsystem/slunce.php" TargetMode="External"/><Relationship Id="rId9" Type="http://schemas.openxmlformats.org/officeDocument/2006/relationships/hyperlink" Target="https://www.pozorovanislunce.eu/vykladovy-slovnicek/beckovo-cislo-slunecnich-skvrn.html" TargetMode="External"/><Relationship Id="rId14" Type="http://schemas.openxmlformats.org/officeDocument/2006/relationships/hyperlink" Target="https://www.asu.cas.cz/~sunwatch/cs/stranka/kresb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Slu10</b:Tag>
    <b:SourceType>InternetSite</b:SourceType>
    <b:Guid>{9F32FA48-E7AC-4CA3-B4FF-8A99EBE8FF1C}</b:Guid>
    <b:Title>Sluneční skvrny</b:Title>
    <b:Year>2010</b:Year>
    <b:LCID>cs-CZ</b:LCID>
    <b:Month>01</b:Month>
    <b:Day>15</b:Day>
    <b:URL>https://astronomia.zcu.cz/hvezdy/slunce/744-slunecni-skvrny</b:URL>
    <b:RefOrder>1</b:RefOrder>
  </b:Source>
</b:Sources>
</file>

<file path=customXml/itemProps1.xml><?xml version="1.0" encoding="utf-8"?>
<ds:datastoreItem xmlns:ds="http://schemas.openxmlformats.org/officeDocument/2006/customXml" ds:itemID="{F5B18505-255C-452D-BCFA-60E705DE3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11</Pages>
  <Words>2963</Words>
  <Characters>17484</Characters>
  <Application>Microsoft Office Word</Application>
  <DocSecurity>0</DocSecurity>
  <Lines>145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STŘEDOŠKOLSKÁ ODBORNÁ ČINNOST</vt:lpstr>
      <vt:lpstr>STŘEDOŠKOLSKÁ ODBORNÁ ČINNOST</vt:lpstr>
    </vt:vector>
  </TitlesOfParts>
  <Company>Microsoft</Company>
  <LinksUpToDate>false</LinksUpToDate>
  <CharactersWithSpaces>20407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STŘEDOŠKOLSKÁ ODBORNÁ ČINNOST</dc:title>
  <dc:subject/>
  <dc:creator>tomas</dc:creator>
  <cp:keywords/>
  <dc:description/>
  <cp:lastModifiedBy>rubymailcitrine@gmail.com</cp:lastModifiedBy>
  <cp:revision>11</cp:revision>
  <cp:lastPrinted>2024-02-02T07:46:00Z</cp:lastPrinted>
  <dcterms:created xsi:type="dcterms:W3CDTF">2024-03-14T11:24:00Z</dcterms:created>
  <dcterms:modified xsi:type="dcterms:W3CDTF">2024-03-22T16:18:00Z</dcterms:modified>
</cp:coreProperties>
</file>